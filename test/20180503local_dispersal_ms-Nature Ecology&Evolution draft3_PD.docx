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557B3F" w14:textId="77777777" w:rsidR="00E21066" w:rsidRDefault="00E21066" w:rsidP="00E21066">
      <w:pPr>
        <w:pStyle w:val="Heading1"/>
        <w:jc w:val="both"/>
        <w:rPr>
          <w:rFonts w:eastAsiaTheme="minorHAnsi"/>
        </w:rPr>
      </w:pPr>
    </w:p>
    <w:p w14:paraId="3A65EA37" w14:textId="77777777" w:rsidR="00E21066" w:rsidRDefault="00E21066" w:rsidP="00E21066">
      <w:pPr>
        <w:pStyle w:val="Heading1"/>
        <w:rPr>
          <w:rFonts w:eastAsiaTheme="minorHAnsi"/>
        </w:rPr>
      </w:pPr>
    </w:p>
    <w:p w14:paraId="72D72103" w14:textId="77777777" w:rsidR="00E21066" w:rsidRDefault="00E21066" w:rsidP="00E21066">
      <w:pPr>
        <w:pStyle w:val="Heading1"/>
        <w:jc w:val="both"/>
        <w:rPr>
          <w:rFonts w:eastAsiaTheme="minorHAnsi"/>
        </w:rPr>
      </w:pPr>
    </w:p>
    <w:p w14:paraId="421A528C" w14:textId="77777777" w:rsidR="00E21066" w:rsidRPr="00D73CD0" w:rsidRDefault="00563BE5" w:rsidP="00E21066">
      <w:pPr>
        <w:pStyle w:val="Heading1"/>
        <w:rPr>
          <w:rFonts w:eastAsiaTheme="minorHAnsi"/>
        </w:rPr>
      </w:pPr>
      <w:bookmarkStart w:id="0" w:name="_Toc483579429"/>
      <w:r>
        <w:rPr>
          <w:rFonts w:eastAsiaTheme="minorHAnsi"/>
        </w:rPr>
        <w:t xml:space="preserve">RESIDUAL SURVIVAL AND LOCAL DISPERSAL DRIVE </w:t>
      </w:r>
      <w:r w:rsidR="0025486A">
        <w:rPr>
          <w:rFonts w:eastAsiaTheme="minorHAnsi"/>
        </w:rPr>
        <w:t>REINFESTATION FOLLOWING</w:t>
      </w:r>
      <w:r>
        <w:rPr>
          <w:rFonts w:eastAsiaTheme="minorHAnsi"/>
        </w:rPr>
        <w:t xml:space="preserve"> INSECTICIDE SPRAYING BY</w:t>
      </w:r>
      <w:r w:rsidR="00E21066">
        <w:rPr>
          <w:rFonts w:eastAsiaTheme="minorHAnsi"/>
        </w:rPr>
        <w:t xml:space="preserve"> </w:t>
      </w:r>
      <w:r w:rsidR="00E21066" w:rsidRPr="00611363">
        <w:rPr>
          <w:rFonts w:eastAsiaTheme="minorHAnsi"/>
          <w:i/>
        </w:rPr>
        <w:t>TRIATOMA DIMIDIATA</w:t>
      </w:r>
      <w:r w:rsidR="00E21066">
        <w:rPr>
          <w:rFonts w:eastAsiaTheme="minorHAnsi"/>
        </w:rPr>
        <w:t xml:space="preserve"> IN GUATEMALA</w:t>
      </w:r>
      <w:bookmarkEnd w:id="0"/>
    </w:p>
    <w:p w14:paraId="06DD926A" w14:textId="77777777" w:rsidR="00E21066" w:rsidRPr="00D73CD0" w:rsidRDefault="00E21066" w:rsidP="00E21066">
      <w:pPr>
        <w:spacing w:line="240" w:lineRule="auto"/>
        <w:jc w:val="center"/>
        <w:rPr>
          <w:rFonts w:eastAsiaTheme="minorHAnsi"/>
          <w:b/>
        </w:rPr>
      </w:pPr>
    </w:p>
    <w:p w14:paraId="7D469FE8" w14:textId="77777777" w:rsidR="00E21066" w:rsidRPr="00D73CD0" w:rsidRDefault="00E21066" w:rsidP="00E21066">
      <w:pPr>
        <w:spacing w:line="240" w:lineRule="auto"/>
        <w:rPr>
          <w:rFonts w:eastAsiaTheme="minorHAnsi"/>
          <w:b/>
        </w:rPr>
      </w:pPr>
    </w:p>
    <w:p w14:paraId="1971785A" w14:textId="1A5E7F7A" w:rsidR="00563BE5" w:rsidRDefault="00563BE5" w:rsidP="00E21066">
      <w:pPr>
        <w:jc w:val="center"/>
        <w:rPr>
          <w:b/>
        </w:rPr>
      </w:pPr>
      <w:r>
        <w:rPr>
          <w:b/>
        </w:rPr>
        <w:t>Sara Helms Cahan</w:t>
      </w:r>
      <w:r>
        <w:rPr>
          <w:b/>
          <w:vertAlign w:val="superscript"/>
        </w:rPr>
        <w:t>1*</w:t>
      </w:r>
      <w:r>
        <w:rPr>
          <w:b/>
        </w:rPr>
        <w:t>,</w:t>
      </w:r>
      <w:r w:rsidRPr="001E199F">
        <w:rPr>
          <w:b/>
        </w:rPr>
        <w:t xml:space="preserve"> </w:t>
      </w:r>
      <w:r w:rsidR="00E21066" w:rsidRPr="001E199F">
        <w:rPr>
          <w:b/>
        </w:rPr>
        <w:t>Lucia C. Orantes</w:t>
      </w:r>
      <w:r>
        <w:rPr>
          <w:b/>
          <w:vertAlign w:val="superscript"/>
        </w:rPr>
        <w:t>2</w:t>
      </w:r>
      <w:r w:rsidR="00E21066" w:rsidRPr="001E199F">
        <w:rPr>
          <w:b/>
        </w:rPr>
        <w:t xml:space="preserve">, </w:t>
      </w:r>
      <w:r w:rsidR="0025486A">
        <w:rPr>
          <w:b/>
        </w:rPr>
        <w:t>Kimberly Wallin</w:t>
      </w:r>
      <w:r w:rsidR="0025486A">
        <w:rPr>
          <w:b/>
          <w:vertAlign w:val="superscript"/>
        </w:rPr>
        <w:t>2</w:t>
      </w:r>
      <w:r w:rsidR="00171872">
        <w:rPr>
          <w:b/>
        </w:rPr>
        <w:t>,</w:t>
      </w:r>
      <w:r w:rsidR="0025486A">
        <w:rPr>
          <w:b/>
        </w:rPr>
        <w:t xml:space="preserve"> </w:t>
      </w:r>
      <w:r w:rsidR="00C60398">
        <w:rPr>
          <w:b/>
        </w:rPr>
        <w:t>John Hanley</w:t>
      </w:r>
      <w:r>
        <w:rPr>
          <w:b/>
          <w:vertAlign w:val="superscript"/>
        </w:rPr>
        <w:t>3</w:t>
      </w:r>
      <w:r w:rsidR="00C60398">
        <w:rPr>
          <w:b/>
        </w:rPr>
        <w:t xml:space="preserve">, Donna </w:t>
      </w:r>
      <w:r w:rsidR="006C439A">
        <w:rPr>
          <w:b/>
        </w:rPr>
        <w:t xml:space="preserve">M. </w:t>
      </w:r>
      <w:r w:rsidR="00C60398">
        <w:rPr>
          <w:b/>
        </w:rPr>
        <w:t>Rizzo</w:t>
      </w:r>
      <w:r>
        <w:rPr>
          <w:b/>
          <w:vertAlign w:val="superscript"/>
        </w:rPr>
        <w:t>3</w:t>
      </w:r>
      <w:r w:rsidR="00171872">
        <w:rPr>
          <w:b/>
        </w:rPr>
        <w:t>,</w:t>
      </w:r>
      <w:r w:rsidR="00C60398">
        <w:rPr>
          <w:b/>
        </w:rPr>
        <w:t xml:space="preserve"> Lori Stevens</w:t>
      </w:r>
      <w:r>
        <w:rPr>
          <w:b/>
          <w:vertAlign w:val="superscript"/>
        </w:rPr>
        <w:t>1</w:t>
      </w:r>
      <w:r w:rsidR="00C60398">
        <w:rPr>
          <w:b/>
        </w:rPr>
        <w:t>, Patricia Dorn</w:t>
      </w:r>
      <w:r w:rsidR="001B508F">
        <w:rPr>
          <w:b/>
          <w:vertAlign w:val="superscript"/>
        </w:rPr>
        <w:t>4</w:t>
      </w:r>
      <w:r w:rsidR="00C60398">
        <w:rPr>
          <w:b/>
        </w:rPr>
        <w:t xml:space="preserve">, </w:t>
      </w:r>
      <w:r w:rsidR="0025486A">
        <w:rPr>
          <w:b/>
        </w:rPr>
        <w:t xml:space="preserve">Antonieta </w:t>
      </w:r>
      <w:r w:rsidR="0025486A" w:rsidRPr="0025486A">
        <w:rPr>
          <w:b/>
        </w:rPr>
        <w:t>Rodas</w:t>
      </w:r>
      <w:r w:rsidR="001B508F">
        <w:rPr>
          <w:b/>
          <w:vertAlign w:val="superscript"/>
        </w:rPr>
        <w:t>5</w:t>
      </w:r>
      <w:r w:rsidR="0025486A">
        <w:rPr>
          <w:b/>
        </w:rPr>
        <w:t>, Carlota Monroy</w:t>
      </w:r>
      <w:r w:rsidR="001B508F">
        <w:rPr>
          <w:b/>
          <w:vertAlign w:val="superscript"/>
        </w:rPr>
        <w:t>5</w:t>
      </w:r>
    </w:p>
    <w:p w14:paraId="3122CBEB" w14:textId="77777777" w:rsidR="00E21066" w:rsidRPr="001E199F" w:rsidRDefault="00E21066" w:rsidP="00E21066">
      <w:pPr>
        <w:jc w:val="center"/>
        <w:rPr>
          <w:b/>
          <w:vertAlign w:val="superscript"/>
        </w:rPr>
      </w:pPr>
    </w:p>
    <w:p w14:paraId="1EF5CB31" w14:textId="77777777" w:rsidR="00E21066" w:rsidRPr="00563BE5" w:rsidRDefault="00F75287" w:rsidP="00E853A5">
      <w:r w:rsidRPr="00F75287">
        <w:rPr>
          <w:vertAlign w:val="superscript"/>
        </w:rPr>
        <w:t>1</w:t>
      </w:r>
      <w:r w:rsidRPr="00F75287">
        <w:t>Department of Biology, University of Vermont, Burlington, Vermont, USA</w:t>
      </w:r>
    </w:p>
    <w:p w14:paraId="5680E1F4" w14:textId="77777777" w:rsidR="008A2D7F" w:rsidRDefault="00563BE5">
      <w:pPr>
        <w:pStyle w:val="NoSpacing"/>
        <w:spacing w:line="480" w:lineRule="auto"/>
        <w:rPr>
          <w:rFonts w:ascii="Times New Roman" w:hAnsi="Times New Roman" w:cs="Times New Roman"/>
        </w:rPr>
      </w:pPr>
      <w:r>
        <w:rPr>
          <w:rFonts w:ascii="Times New Roman" w:hAnsi="Times New Roman" w:cs="Times New Roman"/>
          <w:vertAlign w:val="superscript"/>
        </w:rPr>
        <w:t>2</w:t>
      </w:r>
      <w:r w:rsidR="00E21066" w:rsidRPr="00F85E60">
        <w:rPr>
          <w:rFonts w:ascii="Times New Roman" w:hAnsi="Times New Roman" w:cs="Times New Roman"/>
        </w:rPr>
        <w:t>Rubenstein School of Environment and Natural Resources, University of Vermont, Burlington, Vermont, USA</w:t>
      </w:r>
    </w:p>
    <w:p w14:paraId="29692E99" w14:textId="77777777" w:rsidR="008A2D7F" w:rsidRDefault="00563BE5">
      <w:pPr>
        <w:pStyle w:val="NoSpacing"/>
        <w:spacing w:line="480" w:lineRule="auto"/>
        <w:rPr>
          <w:rFonts w:ascii="Times New Roman" w:hAnsi="Times New Roman" w:cs="Times New Roman"/>
        </w:rPr>
      </w:pPr>
      <w:r>
        <w:rPr>
          <w:rFonts w:ascii="Times New Roman" w:hAnsi="Times New Roman" w:cs="Times New Roman"/>
          <w:vertAlign w:val="superscript"/>
        </w:rPr>
        <w:t>3</w:t>
      </w:r>
      <w:r w:rsidR="006C439A">
        <w:rPr>
          <w:rFonts w:ascii="Times New Roman" w:hAnsi="Times New Roman" w:cs="Times New Roman"/>
        </w:rPr>
        <w:t>Department of Civil and Environmental Engineering</w:t>
      </w:r>
      <w:r>
        <w:rPr>
          <w:rFonts w:ascii="Times New Roman" w:hAnsi="Times New Roman" w:cs="Times New Roman"/>
        </w:rPr>
        <w:t>,</w:t>
      </w:r>
      <w:r w:rsidRPr="00563BE5">
        <w:t xml:space="preserve"> </w:t>
      </w:r>
      <w:r w:rsidR="00F75287" w:rsidRPr="00F75287">
        <w:rPr>
          <w:rFonts w:ascii="Times New Roman" w:hAnsi="Times New Roman" w:cs="Times New Roman"/>
        </w:rPr>
        <w:t>University of Vermont, Burlington, Vermont, USA</w:t>
      </w:r>
    </w:p>
    <w:p w14:paraId="432D7F12" w14:textId="77777777" w:rsidR="001B508F" w:rsidRDefault="00563BE5" w:rsidP="001B508F">
      <w:pPr>
        <w:pStyle w:val="NoSpacing"/>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 xml:space="preserve"> </w:t>
      </w:r>
      <w:r w:rsidR="001B508F">
        <w:rPr>
          <w:rFonts w:ascii="Times New Roman" w:hAnsi="Times New Roman" w:cs="Times New Roman"/>
        </w:rPr>
        <w:t>Department of Biological Sciences, Loyola University New Orleans, New Orleans, Louisiana, USA</w:t>
      </w:r>
    </w:p>
    <w:p w14:paraId="4370A710" w14:textId="364D35E0" w:rsidR="001B508F" w:rsidRDefault="00E853A5" w:rsidP="001B508F">
      <w:pPr>
        <w:pStyle w:val="NoSpacing"/>
        <w:spacing w:line="480" w:lineRule="auto"/>
        <w:rPr>
          <w:rFonts w:ascii="Times New Roman" w:hAnsi="Times New Roman" w:cs="Times New Roman"/>
        </w:rPr>
      </w:pPr>
      <w:r>
        <w:rPr>
          <w:rFonts w:ascii="Times New Roman" w:hAnsi="Times New Roman" w:cs="Times New Roman"/>
          <w:vertAlign w:val="superscript"/>
        </w:rPr>
        <w:t>5</w:t>
      </w:r>
      <w:r>
        <w:rPr>
          <w:rFonts w:ascii="Times New Roman" w:hAnsi="Times New Roman" w:cs="Times New Roman"/>
        </w:rPr>
        <w:t xml:space="preserve"> </w:t>
      </w:r>
      <w:r w:rsidR="001B508F">
        <w:rPr>
          <w:rFonts w:ascii="Times New Roman" w:hAnsi="Times New Roman" w:cs="Times New Roman"/>
        </w:rPr>
        <w:t xml:space="preserve">Laboratory of Applied Entomology and Parasitology, San Carlos University, Guatemala. C.A. </w:t>
      </w:r>
    </w:p>
    <w:p w14:paraId="53C5DC44" w14:textId="77777777" w:rsidR="00563BE5" w:rsidRPr="00F85E60" w:rsidRDefault="00563BE5" w:rsidP="00E21066">
      <w:pPr>
        <w:pStyle w:val="NoSpacing"/>
        <w:rPr>
          <w:rFonts w:ascii="Times New Roman" w:hAnsi="Times New Roman" w:cs="Times New Roman"/>
        </w:rPr>
      </w:pPr>
    </w:p>
    <w:p w14:paraId="689FF32B" w14:textId="77777777" w:rsidR="00E21066" w:rsidRPr="00F85E60" w:rsidRDefault="00E21066" w:rsidP="00E21066">
      <w:pPr>
        <w:pStyle w:val="NoSpacing"/>
        <w:rPr>
          <w:rFonts w:ascii="Times New Roman" w:hAnsi="Times New Roman" w:cs="Times New Roman"/>
        </w:rPr>
      </w:pPr>
    </w:p>
    <w:p w14:paraId="5B40A9FC" w14:textId="77777777" w:rsidR="00E21066" w:rsidRPr="00F85E60" w:rsidRDefault="00E21066" w:rsidP="00E21066">
      <w:r w:rsidRPr="00F85E60">
        <w:t>*Corresponding author</w:t>
      </w:r>
    </w:p>
    <w:p w14:paraId="5AC621EE" w14:textId="77777777" w:rsidR="00E21066" w:rsidRPr="00F85E60" w:rsidRDefault="00E21066" w:rsidP="00E21066">
      <w:pPr>
        <w:spacing w:line="240" w:lineRule="auto"/>
        <w:rPr>
          <w:rFonts w:eastAsiaTheme="minorHAnsi"/>
          <w:vertAlign w:val="superscript"/>
        </w:rPr>
      </w:pPr>
      <w:r w:rsidRPr="00F85E60">
        <w:t xml:space="preserve">E-mail: </w:t>
      </w:r>
      <w:r w:rsidR="00563BE5">
        <w:t>scahan</w:t>
      </w:r>
      <w:r w:rsidRPr="00F85E60">
        <w:t>@uvm.edu</w:t>
      </w:r>
    </w:p>
    <w:p w14:paraId="7E108B30" w14:textId="77777777" w:rsidR="00E21066" w:rsidRPr="00F85E60" w:rsidRDefault="00E21066" w:rsidP="00E21066">
      <w:pPr>
        <w:spacing w:line="240" w:lineRule="auto"/>
        <w:jc w:val="center"/>
        <w:rPr>
          <w:rFonts w:eastAsiaTheme="minorHAnsi"/>
          <w:vertAlign w:val="superscript"/>
        </w:rPr>
      </w:pPr>
    </w:p>
    <w:p w14:paraId="5BB8A792" w14:textId="77777777" w:rsidR="00E21066" w:rsidRPr="00F85E60" w:rsidRDefault="00E21066" w:rsidP="00E21066">
      <w:pPr>
        <w:spacing w:line="240" w:lineRule="auto"/>
        <w:jc w:val="center"/>
        <w:rPr>
          <w:rFonts w:eastAsiaTheme="minorHAnsi"/>
          <w:vertAlign w:val="superscript"/>
        </w:rPr>
      </w:pPr>
    </w:p>
    <w:p w14:paraId="5601850C" w14:textId="77777777" w:rsidR="00E21066" w:rsidRPr="006E2F2D" w:rsidRDefault="00E21066" w:rsidP="00E21066">
      <w:r w:rsidRPr="00F85E60">
        <w:t xml:space="preserve">Running Title: Post-spray </w:t>
      </w:r>
      <w:r w:rsidR="00B735B1">
        <w:t>reinfestation</w:t>
      </w:r>
      <w:r w:rsidRPr="00F85E60">
        <w:t xml:space="preserve"> and dispersal of </w:t>
      </w:r>
      <w:r w:rsidRPr="00F85E60">
        <w:rPr>
          <w:i/>
        </w:rPr>
        <w:t>Triatoma</w:t>
      </w:r>
      <w:r w:rsidR="00563BE5">
        <w:rPr>
          <w:i/>
        </w:rPr>
        <w:t xml:space="preserve"> </w:t>
      </w:r>
      <w:r w:rsidRPr="00F85E60">
        <w:rPr>
          <w:i/>
        </w:rPr>
        <w:t>dimidiata</w:t>
      </w:r>
      <w:r w:rsidR="00563BE5">
        <w:rPr>
          <w:i/>
        </w:rPr>
        <w:t xml:space="preserve"> </w:t>
      </w:r>
      <w:r>
        <w:t>in Guatemala</w:t>
      </w:r>
    </w:p>
    <w:p w14:paraId="135A049D" w14:textId="77777777" w:rsidR="00E21066" w:rsidRPr="00F85E60" w:rsidRDefault="00E21066" w:rsidP="00E21066">
      <w:pPr>
        <w:spacing w:line="240" w:lineRule="auto"/>
        <w:jc w:val="center"/>
      </w:pPr>
    </w:p>
    <w:p w14:paraId="7F6FBA0C" w14:textId="4B18A1F3" w:rsidR="00E21066" w:rsidRPr="00F85E60" w:rsidRDefault="00E21066" w:rsidP="00E21066">
      <w:pPr>
        <w:spacing w:line="240" w:lineRule="auto"/>
        <w:jc w:val="center"/>
      </w:pPr>
      <w:r w:rsidRPr="00F85E60">
        <w:lastRenderedPageBreak/>
        <w:t xml:space="preserve">Keywords: </w:t>
      </w:r>
      <w:r w:rsidR="0025486A" w:rsidRPr="00F85E60">
        <w:t>vector-borne disease</w:t>
      </w:r>
      <w:r w:rsidR="0025486A">
        <w:t xml:space="preserve">, </w:t>
      </w:r>
      <w:r w:rsidR="008639DC">
        <w:t xml:space="preserve">Chagas </w:t>
      </w:r>
      <w:r w:rsidR="0025486A">
        <w:t>disease</w:t>
      </w:r>
      <w:r w:rsidR="008639DC">
        <w:t xml:space="preserve">, </w:t>
      </w:r>
      <w:r w:rsidR="0025486A">
        <w:t>insecticide control</w:t>
      </w:r>
      <w:r w:rsidRPr="00F85E60">
        <w:t xml:space="preserve">, </w:t>
      </w:r>
      <w:r w:rsidR="0025486A" w:rsidRPr="00F85E60">
        <w:t xml:space="preserve">house infestation, </w:t>
      </w:r>
      <w:r w:rsidR="00545B8B">
        <w:t>E</w:t>
      </w:r>
      <w:r w:rsidR="008C2BE7">
        <w:t xml:space="preserve">cohealth, </w:t>
      </w:r>
      <w:r w:rsidRPr="00F85E60">
        <w:t xml:space="preserve">kinship, spatial autocorrelation, population </w:t>
      </w:r>
      <w:r w:rsidR="0025486A">
        <w:t>genetics</w:t>
      </w:r>
      <w:r w:rsidRPr="00F85E60">
        <w:t>.</w:t>
      </w:r>
    </w:p>
    <w:p w14:paraId="7C415558" w14:textId="77777777" w:rsidR="00E21066" w:rsidRPr="00F85E60" w:rsidRDefault="00E21066" w:rsidP="00E21066">
      <w:pPr>
        <w:spacing w:line="240" w:lineRule="auto"/>
        <w:jc w:val="center"/>
        <w:rPr>
          <w:rFonts w:eastAsiaTheme="minorHAnsi"/>
        </w:rPr>
      </w:pPr>
    </w:p>
    <w:p w14:paraId="7173FBE4" w14:textId="77777777" w:rsidR="00E21066" w:rsidRDefault="00E21066" w:rsidP="00E21066">
      <w:pPr>
        <w:spacing w:line="240" w:lineRule="auto"/>
        <w:jc w:val="left"/>
        <w:rPr>
          <w:rFonts w:eastAsiaTheme="minorHAnsi"/>
          <w:b/>
          <w:shd w:val="clear" w:color="auto" w:fill="FFFFFF"/>
        </w:rPr>
      </w:pPr>
      <w:r>
        <w:rPr>
          <w:rFonts w:eastAsiaTheme="minorHAnsi"/>
        </w:rPr>
        <w:br w:type="page"/>
      </w:r>
    </w:p>
    <w:p w14:paraId="09933B77" w14:textId="77777777" w:rsidR="00E21066" w:rsidRPr="00D73CD0" w:rsidRDefault="00B177A2" w:rsidP="00E21066">
      <w:pPr>
        <w:pStyle w:val="Heading2"/>
        <w:rPr>
          <w:rFonts w:eastAsiaTheme="minorHAnsi"/>
        </w:rPr>
      </w:pPr>
      <w:r>
        <w:rPr>
          <w:rFonts w:eastAsiaTheme="minorHAnsi"/>
        </w:rPr>
        <w:lastRenderedPageBreak/>
        <w:t xml:space="preserve">Introductory </w:t>
      </w:r>
      <w:commentRangeStart w:id="1"/>
      <w:r>
        <w:rPr>
          <w:rFonts w:eastAsiaTheme="minorHAnsi"/>
        </w:rPr>
        <w:t>Paragraph</w:t>
      </w:r>
      <w:commentRangeEnd w:id="1"/>
      <w:r>
        <w:rPr>
          <w:rStyle w:val="CommentReference"/>
          <w:b w:val="0"/>
          <w:shd w:val="clear" w:color="auto" w:fill="auto"/>
        </w:rPr>
        <w:commentReference w:id="1"/>
      </w:r>
    </w:p>
    <w:p w14:paraId="705CEB6A" w14:textId="112DE263" w:rsidR="00B177A2" w:rsidRDefault="00B177A2" w:rsidP="00B177A2">
      <w:r w:rsidRPr="00017602">
        <w:t>Understanding vector movement is critical to disease ecology. Chagas</w:t>
      </w:r>
      <w:r w:rsidRPr="00495243">
        <w:t xml:space="preserve"> disease is caused by the protozoan parasite </w:t>
      </w:r>
      <w:r w:rsidRPr="00495243">
        <w:rPr>
          <w:i/>
        </w:rPr>
        <w:t>Trypanosoma cruzi</w:t>
      </w:r>
      <w:r w:rsidRPr="00495243">
        <w:t xml:space="preserve"> and transmitted by </w:t>
      </w:r>
      <w:ins w:id="2" w:author="PLD" w:date="2018-05-02T10:42:00Z">
        <w:r w:rsidR="002C3068">
          <w:t>t</w:t>
        </w:r>
      </w:ins>
      <w:del w:id="3" w:author="PLD" w:date="2018-05-02T10:42:00Z">
        <w:r w:rsidRPr="00495243" w:rsidDel="002C3068">
          <w:delText>T</w:delText>
        </w:r>
      </w:del>
      <w:r w:rsidRPr="00495243">
        <w:t xml:space="preserve">riatomine insect vectors. </w:t>
      </w:r>
      <w:r>
        <w:t>Household insecticide s</w:t>
      </w:r>
      <w:r w:rsidRPr="00495243">
        <w:t xml:space="preserve">praying </w:t>
      </w:r>
      <w:del w:id="4" w:author="PLD" w:date="2018-05-02T10:45:00Z">
        <w:r w:rsidDel="00C6688E">
          <w:delText xml:space="preserve">for the vector </w:delText>
        </w:r>
      </w:del>
      <w:r>
        <w:t xml:space="preserve">is only temporarily effective, </w:t>
      </w:r>
      <w:del w:id="5" w:author="PLD" w:date="2018-05-02T10:42:00Z">
        <w:r w:rsidDel="002C3068">
          <w:delText xml:space="preserve">but </w:delText>
        </w:r>
      </w:del>
      <w:ins w:id="6" w:author="PLD" w:date="2018-05-02T10:42:00Z">
        <w:r w:rsidR="002C3068">
          <w:t xml:space="preserve">and </w:t>
        </w:r>
      </w:ins>
      <w:r>
        <w:t xml:space="preserve">identifying sources of re-infestation has been hampered by a lack of high-resolution markers to track movement patterns.  Here, we show that re-infestation by </w:t>
      </w:r>
      <w:r w:rsidRPr="0015698A">
        <w:rPr>
          <w:i/>
        </w:rPr>
        <w:t>T</w:t>
      </w:r>
      <w:r>
        <w:rPr>
          <w:i/>
        </w:rPr>
        <w:t>riatoma</w:t>
      </w:r>
      <w:r w:rsidRPr="00495243">
        <w:rPr>
          <w:i/>
        </w:rPr>
        <w:t xml:space="preserve"> dimidiata</w:t>
      </w:r>
      <w:r>
        <w:t xml:space="preserve"> following spraying in rural Guatemala results from a combination of incomplete elimination and local dispersal.  We</w:t>
      </w:r>
      <w:r w:rsidRPr="00495243">
        <w:t xml:space="preserve"> </w:t>
      </w:r>
      <w:r>
        <w:t>analyzed</w:t>
      </w:r>
      <w:r w:rsidRPr="00495243">
        <w:t xml:space="preserve"> </w:t>
      </w:r>
      <w:r>
        <w:t>re-</w:t>
      </w:r>
      <w:r w:rsidRPr="00495243">
        <w:t>infestation</w:t>
      </w:r>
      <w:r>
        <w:t xml:space="preserve"> patterns </w:t>
      </w:r>
      <w:r w:rsidRPr="00495243">
        <w:t>in two villages; houses in the first were surveyed, treated</w:t>
      </w:r>
      <w:r>
        <w:t>,</w:t>
      </w:r>
      <w:r w:rsidRPr="00495243">
        <w:t xml:space="preserve"> </w:t>
      </w:r>
      <w:r>
        <w:t xml:space="preserve">then re-surveyed </w:t>
      </w:r>
      <w:commentRangeStart w:id="7"/>
      <w:r>
        <w:t>after</w:t>
      </w:r>
      <w:r w:rsidRPr="00495243">
        <w:t xml:space="preserve"> eight and 22 months</w:t>
      </w:r>
      <w:commentRangeEnd w:id="7"/>
      <w:r w:rsidR="00711FA1">
        <w:rPr>
          <w:rStyle w:val="CommentReference"/>
        </w:rPr>
        <w:commentReference w:id="7"/>
      </w:r>
      <w:ins w:id="8" w:author="PLD" w:date="2018-05-02T10:43:00Z">
        <w:r w:rsidR="00711FA1">
          <w:t>;</w:t>
        </w:r>
      </w:ins>
      <w:del w:id="9" w:author="PLD" w:date="2018-05-02T10:43:00Z">
        <w:r w:rsidRPr="00495243" w:rsidDel="00711FA1">
          <w:delText>,</w:delText>
        </w:r>
      </w:del>
      <w:r w:rsidRPr="00495243">
        <w:t xml:space="preserve"> </w:t>
      </w:r>
      <w:del w:id="10" w:author="PLD" w:date="2018-05-02T10:43:00Z">
        <w:r w:rsidRPr="00495243" w:rsidDel="00711FA1">
          <w:delText>while the second</w:delText>
        </w:r>
      </w:del>
      <w:ins w:id="11" w:author="PLD" w:date="2018-05-02T10:43:00Z">
        <w:r w:rsidR="00711FA1">
          <w:t>the other</w:t>
        </w:r>
      </w:ins>
      <w:r w:rsidRPr="00495243">
        <w:t xml:space="preserve"> served as an untreated control. Insects were genotyped at</w:t>
      </w:r>
      <w:r>
        <w:t xml:space="preserve"> 2-3,000 SNP loci, revealing within- and among-household </w:t>
      </w:r>
      <w:r w:rsidR="00DE27DA">
        <w:t>relatedness patterns</w:t>
      </w:r>
      <w:r w:rsidRPr="00495243">
        <w:t>. Insecticide application reduced infestation and abundance</w:t>
      </w:r>
      <w:r>
        <w:t>; nevertheless</w:t>
      </w:r>
      <w:r w:rsidRPr="00495243">
        <w:t xml:space="preserve">, within two years 35.5% of treated houses were re-infested.  </w:t>
      </w:r>
      <w:r w:rsidR="00DE27DA">
        <w:t>Both residual survival and localized dispersal were found to be important drivers of re-infestation: i</w:t>
      </w:r>
      <w:r w:rsidRPr="00495243">
        <w:t xml:space="preserve">nsects collected post-spraying were most closely related to pre-spray collections from the same house, </w:t>
      </w:r>
      <w:r w:rsidR="00DE27DA">
        <w:t xml:space="preserve">and both within-house kinship distributions and village-wide spatial genetic structure were consistent with a pulse of immigration from neighboring houses during the dry season.  </w:t>
      </w:r>
      <w:r w:rsidRPr="00495243">
        <w:t>Given the</w:t>
      </w:r>
      <w:r w:rsidR="00DE27DA">
        <w:t>se patterns</w:t>
      </w:r>
      <w:r w:rsidRPr="00495243">
        <w:t xml:space="preserve">, </w:t>
      </w:r>
      <w:r>
        <w:t>making</w:t>
      </w:r>
      <w:r w:rsidRPr="00495243">
        <w:t xml:space="preserve"> houses refractory to vector colonization </w:t>
      </w:r>
      <w:r>
        <w:t>is</w:t>
      </w:r>
      <w:r w:rsidRPr="00495243">
        <w:t xml:space="preserve"> </w:t>
      </w:r>
      <w:r>
        <w:t xml:space="preserve">likely to be </w:t>
      </w:r>
      <w:r w:rsidRPr="00495243">
        <w:t xml:space="preserve">critical for long-term reduction of </w:t>
      </w:r>
      <w:r w:rsidRPr="00495243">
        <w:rPr>
          <w:i/>
          <w:iCs/>
        </w:rPr>
        <w:t xml:space="preserve">T. </w:t>
      </w:r>
      <w:r>
        <w:rPr>
          <w:i/>
          <w:iCs/>
        </w:rPr>
        <w:t xml:space="preserve">cruzi </w:t>
      </w:r>
      <w:r>
        <w:rPr>
          <w:iCs/>
        </w:rPr>
        <w:t>transmission risk</w:t>
      </w:r>
      <w:r w:rsidRPr="00495243">
        <w:t>.</w:t>
      </w:r>
    </w:p>
    <w:p w14:paraId="37C041A3" w14:textId="77777777" w:rsidR="00E21066" w:rsidRPr="008A0FD8" w:rsidRDefault="00E21066" w:rsidP="00F80FF6">
      <w:pPr>
        <w:ind w:firstLine="864"/>
        <w:rPr>
          <w:rFonts w:ascii="TimesNewRomanPSMT" w:hAnsi="TimesNewRomanPSMT" w:cs="TimesNewRomanPSMT"/>
        </w:rPr>
      </w:pPr>
      <w:r>
        <w:br w:type="page"/>
      </w:r>
    </w:p>
    <w:p w14:paraId="65A2D511" w14:textId="77777777" w:rsidR="00E21066" w:rsidRPr="00D73CD0" w:rsidRDefault="00E21066" w:rsidP="00E21066">
      <w:pPr>
        <w:pStyle w:val="Heading2"/>
        <w:rPr>
          <w:rFonts w:eastAsiaTheme="minorHAnsi"/>
        </w:rPr>
      </w:pPr>
      <w:bookmarkStart w:id="12" w:name="_Toc483579431"/>
      <w:commentRangeStart w:id="13"/>
      <w:r w:rsidRPr="00D73CD0">
        <w:rPr>
          <w:rFonts w:eastAsiaTheme="minorHAnsi"/>
        </w:rPr>
        <w:lastRenderedPageBreak/>
        <w:t>Introduction</w:t>
      </w:r>
      <w:bookmarkEnd w:id="12"/>
      <w:commentRangeEnd w:id="13"/>
      <w:r w:rsidR="00B177A2">
        <w:rPr>
          <w:rStyle w:val="CommentReference"/>
          <w:b w:val="0"/>
          <w:shd w:val="clear" w:color="auto" w:fill="auto"/>
        </w:rPr>
        <w:commentReference w:id="13"/>
      </w:r>
    </w:p>
    <w:p w14:paraId="32D4D8A0" w14:textId="46F7B339" w:rsidR="00D91D6F" w:rsidRDefault="00D91D6F" w:rsidP="00D91D6F">
      <w:pPr>
        <w:ind w:firstLine="864"/>
      </w:pPr>
      <w:bookmarkStart w:id="14" w:name="_Toc483579433"/>
      <w:r>
        <w:t xml:space="preserve">The dynamics of </w:t>
      </w:r>
      <w:del w:id="15" w:author="PLD" w:date="2018-05-02T10:48:00Z">
        <w:r w:rsidDel="00CF6E37">
          <w:delText xml:space="preserve">infectious </w:delText>
        </w:r>
      </w:del>
      <w:ins w:id="16" w:author="PLD" w:date="2018-05-02T10:48:00Z">
        <w:r w:rsidR="00CF6E37">
          <w:t xml:space="preserve">vector-borne </w:t>
        </w:r>
      </w:ins>
      <w:r>
        <w:t xml:space="preserve">diseases are strongly impacted by the ecology and evolutionary potential of </w:t>
      </w:r>
      <w:del w:id="17" w:author="PLD" w:date="2018-05-02T10:50:00Z">
        <w:r w:rsidDel="0097551C">
          <w:delText xml:space="preserve">disease </w:delText>
        </w:r>
      </w:del>
      <w:r>
        <w:t xml:space="preserve">vectors across time and space, from regional diversification to local patterns of </w:t>
      </w:r>
      <w:del w:id="18" w:author="PLD" w:date="2018-05-02T10:50:00Z">
        <w:r w:rsidDel="0097551C">
          <w:delText xml:space="preserve">vector </w:delText>
        </w:r>
      </w:del>
      <w:r>
        <w:t>movement</w:t>
      </w:r>
      <w:del w:id="19" w:author="PLD" w:date="2018-05-02T10:48:00Z">
        <w:r w:rsidDel="00CF6E37">
          <w:delText xml:space="preserve"> and disease transmission</w:delText>
        </w:r>
      </w:del>
      <w:r>
        <w:t xml:space="preserve">.  Chagas disease, caused by the </w:t>
      </w:r>
      <w:del w:id="20" w:author="PLD" w:date="2018-05-02T10:51:00Z">
        <w:r w:rsidDel="0097551C">
          <w:delText xml:space="preserve">protozoan </w:delText>
        </w:r>
      </w:del>
      <w:r>
        <w:t xml:space="preserve">parasite </w:t>
      </w:r>
      <w:r>
        <w:rPr>
          <w:i/>
        </w:rPr>
        <w:t>Trypanosoma cruzi</w:t>
      </w:r>
      <w:r>
        <w:t>, is transmitted by insects of the Triatominae subfamily</w:t>
      </w:r>
      <w:del w:id="21" w:author="PLD" w:date="2018-05-02T10:51:00Z">
        <w:r w:rsidDel="0097551C">
          <w:delText xml:space="preserve"> (Reduviidae)</w:delText>
        </w:r>
      </w:del>
      <w:del w:id="22" w:author="PLD" w:date="2018-05-02T10:48:00Z">
        <w:r w:rsidDel="00CF6E37">
          <w:delText xml:space="preserve"> in the Americas</w:delText>
        </w:r>
      </w:del>
      <w:r>
        <w:t>.</w:t>
      </w:r>
      <w:ins w:id="23" w:author="PLD" w:date="2018-05-02T10:51:00Z">
        <w:r w:rsidR="0097551C">
          <w:t xml:space="preserve"> D</w:t>
        </w:r>
      </w:ins>
      <w:del w:id="24" w:author="PLD" w:date="2018-05-02T10:51:00Z">
        <w:r w:rsidDel="0097551C">
          <w:delText xml:space="preserve"> Widely d</w:delText>
        </w:r>
      </w:del>
      <w:r>
        <w:t>istributed from southern USA to northern Argentina</w:t>
      </w:r>
      <w:ins w:id="25" w:author="PLD" w:date="2018-05-02T11:05:00Z">
        <w:r w:rsidR="001B1B1F">
          <w:t>;</w:t>
        </w:r>
      </w:ins>
      <w:del w:id="26" w:author="PLD" w:date="2018-05-02T11:05:00Z">
        <w:r w:rsidDel="001B1B1F">
          <w:delText>,</w:delText>
        </w:r>
      </w:del>
      <w:r>
        <w:t xml:space="preserve"> </w:t>
      </w:r>
      <w:del w:id="27" w:author="PLD" w:date="2018-05-02T11:05:00Z">
        <w:r w:rsidDel="009E732D">
          <w:delText xml:space="preserve">the prevalence across </w:delText>
        </w:r>
      </w:del>
      <w:del w:id="28" w:author="PLD" w:date="2018-05-02T11:04:00Z">
        <w:r w:rsidDel="009E732D">
          <w:delText xml:space="preserve">Latin America </w:delText>
        </w:r>
      </w:del>
      <w:del w:id="29" w:author="PLD" w:date="2018-05-02T11:05:00Z">
        <w:r w:rsidDel="009E732D">
          <w:delText xml:space="preserve">varies from 0.03% to 6.1% </w:delText>
        </w:r>
      </w:del>
      <w:del w:id="30" w:author="PLD" w:date="2018-05-02T10:49:00Z">
        <w:r w:rsidDel="00CF6E37">
          <w:fldChar w:fldCharType="begin"/>
        </w:r>
        <w:r w:rsidDel="00CF6E37">
          <w:delInstrText>ADDIN F1000_CSL_CITATION&lt;~#@#~&gt;[{"First":false,"Last":false,"PMID":"25671846","authorYearDisplayFormat":false,"citation-label":"2757011","container-title":"Releve Epidemiologique Hebdomadaire","container-title-short":"Wkly Epidemiol Rec","id":"2757011","invisible":false,"issue":"6","issued":{"date-parts":[["2015","2","6"]]},"page":"33-43","suppress-author":false,"title":"Chagas disease in Latin America: an epidemiological update based on 2010 estimates.","type":"article-journal","volume":"90"}]</w:delInstrText>
        </w:r>
        <w:r w:rsidDel="00CF6E37">
          <w:fldChar w:fldCharType="separate"/>
        </w:r>
        <w:r w:rsidDel="00CF6E37">
          <w:delText>(WHO 2015).</w:delText>
        </w:r>
        <w:r w:rsidDel="00CF6E37">
          <w:fldChar w:fldCharType="end"/>
        </w:r>
        <w:r w:rsidDel="00CF6E37">
          <w:delText xml:space="preserve">  </w:delText>
        </w:r>
      </w:del>
      <w:ins w:id="31" w:author="PLD" w:date="2018-05-02T10:49:00Z">
        <w:r w:rsidR="00CF6E37">
          <w:t xml:space="preserve">approximately 6 </w:t>
        </w:r>
      </w:ins>
      <w:del w:id="32" w:author="PLD" w:date="2018-05-02T10:50:00Z">
        <w:r w:rsidDel="00CF6E37">
          <w:delText xml:space="preserve">Among the 600 </w:delText>
        </w:r>
      </w:del>
      <w:r>
        <w:t xml:space="preserve">million people </w:t>
      </w:r>
      <w:ins w:id="33" w:author="PLD" w:date="2018-05-02T11:05:00Z">
        <w:r w:rsidR="001B1B1F">
          <w:t xml:space="preserve">in Latin America are </w:t>
        </w:r>
      </w:ins>
      <w:del w:id="34" w:author="PLD" w:date="2018-05-02T10:50:00Z">
        <w:r w:rsidDel="00CF6E37">
          <w:delText xml:space="preserve">living in endemic countries, about 1% are </w:delText>
        </w:r>
      </w:del>
      <w:r>
        <w:t xml:space="preserve">infected and </w:t>
      </w:r>
      <w:del w:id="35" w:author="PLD" w:date="2018-05-02T10:50:00Z">
        <w:r w:rsidDel="00CF6E37">
          <w:delText>10%</w:delText>
        </w:r>
      </w:del>
      <w:ins w:id="36" w:author="PLD" w:date="2018-05-02T10:50:00Z">
        <w:r w:rsidR="00CF6E37">
          <w:t>60 million</w:t>
        </w:r>
      </w:ins>
      <w:r>
        <w:t xml:space="preserve"> </w:t>
      </w:r>
      <w:ins w:id="37" w:author="PLD" w:date="2018-05-02T11:05:00Z">
        <w:r w:rsidR="001B1B1F">
          <w:t xml:space="preserve">live </w:t>
        </w:r>
      </w:ins>
      <w:del w:id="38" w:author="PLD" w:date="2018-05-02T10:50:00Z">
        <w:r w:rsidDel="00CF6E37">
          <w:delText xml:space="preserve">are </w:delText>
        </w:r>
      </w:del>
      <w:r>
        <w:t xml:space="preserve">at risk (WHO 2015). </w:t>
      </w:r>
    </w:p>
    <w:p w14:paraId="2A8737BC" w14:textId="4DDE4FDF" w:rsidR="00D91D6F" w:rsidRDefault="00D91D6F" w:rsidP="00D91D6F">
      <w:pPr>
        <w:ind w:firstLine="864"/>
      </w:pPr>
      <w:r>
        <w:t xml:space="preserve">In </w:t>
      </w:r>
      <w:del w:id="39" w:author="PLD" w:date="2018-05-02T11:06:00Z">
        <w:r w:rsidDel="007E724F">
          <w:delText>Guatemala</w:delText>
        </w:r>
      </w:del>
      <w:ins w:id="40" w:author="PLD" w:date="2018-05-02T11:06:00Z">
        <w:r w:rsidR="007E724F">
          <w:t>Central America</w:t>
        </w:r>
      </w:ins>
      <w:r>
        <w:t xml:space="preserve">, the main </w:t>
      </w:r>
      <w:ins w:id="41" w:author="PLD" w:date="2018-05-02T10:51:00Z">
        <w:r w:rsidR="0097551C">
          <w:t xml:space="preserve">Chagas </w:t>
        </w:r>
      </w:ins>
      <w:r>
        <w:t xml:space="preserve">vector </w:t>
      </w:r>
      <w:del w:id="42" w:author="PLD" w:date="2018-05-02T10:51:00Z">
        <w:r w:rsidDel="0097551C">
          <w:delText xml:space="preserve">of Chagas Disease </w:delText>
        </w:r>
      </w:del>
      <w:r>
        <w:t xml:space="preserve">is the native </w:t>
      </w:r>
      <w:r>
        <w:rPr>
          <w:i/>
        </w:rPr>
        <w:t>Triatoma dimidiata</w:t>
      </w:r>
      <w:r>
        <w:t xml:space="preserve"> </w:t>
      </w:r>
      <w:commentRangeStart w:id="43"/>
      <w:r>
        <w:fldChar w:fldCharType="begin"/>
      </w:r>
      <w:r>
        <w:instrText>ADDIN F1000_CSL_CITATION&lt;~#@#~&gt;[{"DOI":"10.1038/hdy.2011.71","First":false,"Last":false,"PMCID":"PMC3282395","PMID":"21897436","abstract":"Triatomines are hemipteran bugs acting as vectors of the protozoan parasite Trypanosoma cruzi. This parasite causes Chagas disease, one of the major parasitic diseases in the Americas. Studies of triatomine genetics and evolution have been particularly useful in the design of rational vector control strategies, and are reviewed here. The phylogeography of several triatomine species is now slowly emerging, and the struggle to reconcile the phenotypic, phylogenetic, ecological and epidemiological species concepts makes for a very dynamic field. Population genetic studies using different markers indicate a wide range of population structures, depending on the triatomine species, ranging from highly fragmented to mobile, interbreeding populations. Triatomines transmit T. cruzi in the context of complex interactions between the insect vectors, their bacterial symbionts and the parasites; however, an integrated view of the significance of these interactions in triatomine biology, evolution and in disease transmission is still lacking. The development of novel genetic markers, together with the ongoing sequencing of the Rhodnius prolixus genome and more integrative studies, will provide key tools to expanding our understanding of these important insect vectors and allow the design of improved vector control strategies.","author":[{"family":"Gourbière","given":"S"},{"family":"Dorn","given":"P"},{"family":"Tripet","given":"F"},{"family":"Dumonteil","given":"E"}],"authorYearDisplayFormat":false,"citation-label":"2757015","container-title":"Heredity","container-title-short":"Heredity","id":"2757015","invisible":false,"issue":"3","issued":{"date-parts":[["2012","3"]]},"page":"190-202","suppress-author":false,"title":"Genetics and evolution of triatomines: from phylogeny to vector control.","type":"article-journal","volume":"108"}]</w:instrText>
      </w:r>
      <w:r>
        <w:fldChar w:fldCharType="separate"/>
      </w:r>
      <w:r>
        <w:t>(Dorn et al. 2007)</w:t>
      </w:r>
      <w:r>
        <w:fldChar w:fldCharType="end"/>
      </w:r>
      <w:r>
        <w:t>.</w:t>
      </w:r>
      <w:del w:id="44" w:author="PLD" w:date="2018-05-02T10:52:00Z">
        <w:r w:rsidDel="0097551C">
          <w:delText xml:space="preserve"> Because it is common in domestic and peridomestic environments but rare in surrounding sylvan areas</w:delText>
        </w:r>
        <w:r w:rsidR="00E07647" w:rsidDel="0097551C">
          <w:delText xml:space="preserve"> due to </w:delText>
        </w:r>
        <w:commentRangeStart w:id="45"/>
        <w:r w:rsidR="00E07647" w:rsidDel="0097551C">
          <w:delText>deforestation</w:delText>
        </w:r>
        <w:commentRangeEnd w:id="45"/>
        <w:r w:rsidR="00E07647" w:rsidDel="0097551C">
          <w:rPr>
            <w:rStyle w:val="CommentReference"/>
          </w:rPr>
          <w:commentReference w:id="45"/>
        </w:r>
        <w:r w:rsidDel="0097551C">
          <w:delText>, it is easy to exhaustively search all suitable habitat in a community, a rare feature for field studies</w:delText>
        </w:r>
      </w:del>
      <w:commentRangeEnd w:id="43"/>
      <w:r w:rsidR="0097551C">
        <w:rPr>
          <w:rStyle w:val="CommentReference"/>
        </w:rPr>
        <w:commentReference w:id="43"/>
      </w:r>
      <w:del w:id="46" w:author="PLD" w:date="2018-05-02T10:52:00Z">
        <w:r w:rsidDel="0097551C">
          <w:delText>.</w:delText>
        </w:r>
      </w:del>
      <w:r>
        <w:t xml:space="preserve"> Historically, </w:t>
      </w:r>
      <w:ins w:id="47" w:author="PLD" w:date="2018-05-02T11:11:00Z">
        <w:r w:rsidR="007C6234">
          <w:t xml:space="preserve">residual insecticides </w:t>
        </w:r>
      </w:ins>
      <w:ins w:id="48" w:author="PLD" w:date="2018-05-02T11:12:00Z">
        <w:r w:rsidR="007C6234">
          <w:t xml:space="preserve">were recommended </w:t>
        </w:r>
      </w:ins>
      <w:ins w:id="49" w:author="PLD" w:date="2018-05-02T11:11:00Z">
        <w:r w:rsidR="007C6234">
          <w:t xml:space="preserve">to reduce disease transmission </w:t>
        </w:r>
      </w:ins>
      <w:ins w:id="50" w:author="PLD" w:date="2018-05-02T11:12:00Z">
        <w:r w:rsidR="007C6234">
          <w:t xml:space="preserve">due to </w:t>
        </w:r>
      </w:ins>
      <w:r>
        <w:t xml:space="preserve">ineffective therapeutics and </w:t>
      </w:r>
      <w:ins w:id="51" w:author="PLD" w:date="2018-05-02T13:31:00Z">
        <w:r w:rsidR="00372D5E">
          <w:t xml:space="preserve">the </w:t>
        </w:r>
      </w:ins>
      <w:r>
        <w:t xml:space="preserve">lack of a vaccine </w:t>
      </w:r>
      <w:del w:id="52" w:author="PLD" w:date="2018-05-02T11:12:00Z">
        <w:r w:rsidDel="007C6234">
          <w:delText xml:space="preserve">led </w:delText>
        </w:r>
      </w:del>
      <w:del w:id="53" w:author="PLD" w:date="2018-05-02T11:06:00Z">
        <w:r w:rsidDel="007E724F">
          <w:delText xml:space="preserve">international health organizations </w:delText>
        </w:r>
      </w:del>
      <w:del w:id="54" w:author="PLD" w:date="2018-05-02T11:12:00Z">
        <w:r w:rsidDel="007C6234">
          <w:delText xml:space="preserve">to recommend vector control through </w:delText>
        </w:r>
      </w:del>
      <w:del w:id="55" w:author="PLD" w:date="2018-05-02T11:11:00Z">
        <w:r w:rsidDel="007C6234">
          <w:delText xml:space="preserve">residual insecticides to reduce disease transmission </w:delText>
        </w:r>
      </w:del>
      <w:r>
        <w:t>(Hotez et al., 2008). Although successful for some</w:t>
      </w:r>
      <w:ins w:id="56" w:author="PLD" w:date="2018-05-02T10:54:00Z">
        <w:r w:rsidR="0097551C">
          <w:t>, especially introduced</w:t>
        </w:r>
      </w:ins>
      <w:ins w:id="57" w:author="PLD" w:date="2018-05-02T11:07:00Z">
        <w:r w:rsidR="00575601">
          <w:t>,</w:t>
        </w:r>
      </w:ins>
      <w:r>
        <w:t xml:space="preserve"> vector species</w:t>
      </w:r>
      <w:del w:id="58" w:author="PLD" w:date="2018-05-02T10:54:00Z">
        <w:r w:rsidDel="0097551C">
          <w:delText>,</w:delText>
        </w:r>
      </w:del>
      <w:ins w:id="59" w:author="PLD" w:date="2018-05-02T10:54:00Z">
        <w:r w:rsidR="0097551C">
          <w:t xml:space="preserve"> </w:t>
        </w:r>
      </w:ins>
      <w:del w:id="60" w:author="PLD" w:date="2018-05-02T10:54:00Z">
        <w:r w:rsidDel="0097551C">
          <w:delText xml:space="preserve"> e.g. </w:delText>
        </w:r>
        <w:r w:rsidDel="0097551C">
          <w:rPr>
            <w:i/>
          </w:rPr>
          <w:delText xml:space="preserve">Rhodnius prolixus, </w:delText>
        </w:r>
        <w:r w:rsidDel="0097551C">
          <w:delText xml:space="preserve">an introduced species in Central America </w:delText>
        </w:r>
      </w:del>
      <w:r>
        <w:t xml:space="preserve">(Hashimoto and Schofield 2012), </w:t>
      </w:r>
      <w:r>
        <w:rPr>
          <w:shd w:val="clear" w:color="auto" w:fill="FFFFFF"/>
        </w:rPr>
        <w:t xml:space="preserve">ecological differences make </w:t>
      </w:r>
      <w:ins w:id="61" w:author="PLD" w:date="2018-05-02T11:12:00Z">
        <w:r w:rsidR="00D4166C">
          <w:rPr>
            <w:shd w:val="clear" w:color="auto" w:fill="FFFFFF"/>
          </w:rPr>
          <w:t xml:space="preserve">simply spraying </w:t>
        </w:r>
      </w:ins>
      <w:r>
        <w:rPr>
          <w:shd w:val="clear" w:color="auto" w:fill="FFFFFF"/>
        </w:rPr>
        <w:t xml:space="preserve">insecticide </w:t>
      </w:r>
      <w:del w:id="62" w:author="PLD" w:date="2018-05-02T11:12:00Z">
        <w:r w:rsidDel="00D4166C">
          <w:rPr>
            <w:shd w:val="clear" w:color="auto" w:fill="FFFFFF"/>
          </w:rPr>
          <w:delText xml:space="preserve">spraying </w:delText>
        </w:r>
      </w:del>
      <w:r>
        <w:rPr>
          <w:shd w:val="clear" w:color="auto" w:fill="FFFFFF"/>
        </w:rPr>
        <w:t xml:space="preserve">ineffective against native vectors </w:t>
      </w:r>
      <w:r>
        <w:t>(</w:t>
      </w:r>
      <w:r>
        <w:rPr>
          <w:shd w:val="clear" w:color="auto" w:fill="FFFFFF"/>
        </w:rPr>
        <w:t xml:space="preserve">Hashimoto et al. 2006, Bustamante et al. 2009, Weeks et al. 2013, Dorn et al., 2018a,b,). Insecticide effectiveness declines in 3-6 months </w:t>
      </w:r>
      <w:del w:id="63" w:author="PLD" w:date="2018-05-02T11:13:00Z">
        <w:r w:rsidDel="00D4166C">
          <w:delText>and treatment may not reduce</w:delText>
        </w:r>
      </w:del>
      <w:ins w:id="64" w:author="PLD" w:date="2018-05-02T11:13:00Z">
        <w:r w:rsidR="00D4166C">
          <w:t>and</w:t>
        </w:r>
      </w:ins>
      <w:r>
        <w:t xml:space="preserve"> peridomestic and sylva</w:t>
      </w:r>
      <w:r w:rsidR="00E07647">
        <w:t>n</w:t>
      </w:r>
      <w:r>
        <w:t xml:space="preserve"> populations </w:t>
      </w:r>
      <w:del w:id="65" w:author="PLD" w:date="2018-05-02T11:13:00Z">
        <w:r w:rsidDel="00D4166C">
          <w:delText xml:space="preserve">that </w:delText>
        </w:r>
      </w:del>
      <w:r>
        <w:t xml:space="preserve">can rapidly reinfest houses (Barbu et al. 2014, Bustamante et al. 2009, Taburu et al. 1998). </w:t>
      </w:r>
      <w:del w:id="66" w:author="PLD" w:date="2018-05-02T10:56:00Z">
        <w:r w:rsidDel="001B1F20">
          <w:delText>As a counter-measure</w:delText>
        </w:r>
      </w:del>
      <w:ins w:id="67" w:author="PLD" w:date="2018-05-02T10:56:00Z">
        <w:r w:rsidR="001B1F20">
          <w:t>An alternative</w:t>
        </w:r>
      </w:ins>
      <w:r>
        <w:t xml:space="preserve">, </w:t>
      </w:r>
      <w:del w:id="68" w:author="PLD" w:date="2018-05-02T10:56:00Z">
        <w:r w:rsidDel="00D70138">
          <w:delText xml:space="preserve">complementary </w:delText>
        </w:r>
      </w:del>
      <w:r>
        <w:t xml:space="preserve">evidence-based Ecohealth </w:t>
      </w:r>
      <w:del w:id="69" w:author="PLD" w:date="2018-05-02T10:56:00Z">
        <w:r w:rsidDel="00D70138">
          <w:delText xml:space="preserve">strategies </w:delText>
        </w:r>
      </w:del>
      <w:ins w:id="70" w:author="PLD" w:date="2018-05-02T10:56:00Z">
        <w:r w:rsidR="00D70138">
          <w:t>ap</w:t>
        </w:r>
      </w:ins>
      <w:ins w:id="71" w:author="PLD" w:date="2018-05-02T10:57:00Z">
        <w:r w:rsidR="00D70138">
          <w:t>p</w:t>
        </w:r>
      </w:ins>
      <w:ins w:id="72" w:author="PLD" w:date="2018-05-02T10:56:00Z">
        <w:r w:rsidR="00D70138">
          <w:t>roach</w:t>
        </w:r>
      </w:ins>
      <w:ins w:id="73" w:author="PLD" w:date="2018-05-02T10:57:00Z">
        <w:r w:rsidR="00D70138">
          <w:t>,</w:t>
        </w:r>
      </w:ins>
      <w:ins w:id="74" w:author="PLD" w:date="2018-05-02T10:56:00Z">
        <w:r w:rsidR="00D70138">
          <w:t xml:space="preserve"> </w:t>
        </w:r>
      </w:ins>
      <w:r>
        <w:t>including reducing infestation through house improvement</w:t>
      </w:r>
      <w:ins w:id="75" w:author="PLD" w:date="2018-05-02T11:13:00Z">
        <w:r w:rsidR="0000763D">
          <w:t>s</w:t>
        </w:r>
      </w:ins>
      <w:r>
        <w:t xml:space="preserve"> w</w:t>
      </w:r>
      <w:ins w:id="76" w:author="PLD" w:date="2018-05-02T10:57:00Z">
        <w:r w:rsidR="00D70138">
          <w:t>as</w:t>
        </w:r>
      </w:ins>
      <w:del w:id="77" w:author="PLD" w:date="2018-05-02T10:57:00Z">
        <w:r w:rsidDel="00D70138">
          <w:delText>ere</w:delText>
        </w:r>
      </w:del>
      <w:r>
        <w:t xml:space="preserve"> developed and </w:t>
      </w:r>
      <w:del w:id="78" w:author="PLD" w:date="2018-05-02T10:57:00Z">
        <w:r w:rsidDel="00D70138">
          <w:delText xml:space="preserve">are </w:delText>
        </w:r>
      </w:del>
      <w:ins w:id="79" w:author="PLD" w:date="2018-05-02T10:57:00Z">
        <w:r w:rsidR="00D70138">
          <w:t xml:space="preserve">is </w:t>
        </w:r>
      </w:ins>
      <w:r>
        <w:t xml:space="preserve">gaining acceptance </w:t>
      </w:r>
      <w:del w:id="80" w:author="PLD" w:date="2018-05-02T10:57:00Z">
        <w:r w:rsidDel="00D70138">
          <w:delText xml:space="preserve">in many localities </w:delText>
        </w:r>
      </w:del>
      <w:r>
        <w:t>(Zeled</w:t>
      </w:r>
      <w:r>
        <w:rPr>
          <w:lang w:val="es-ES_tradnl"/>
        </w:rPr>
        <w:t xml:space="preserve">ón and Rojas 2006, </w:t>
      </w:r>
      <w:r>
        <w:t xml:space="preserve">Monroy et al. 2009, Monroy et al. 2012, Lucero et al. 2013, Gürtler and Yadon 2015, De Urioste-Stone et al. 2015, Yoshioka et al. 2015, Zamora et al. 2015, Dorn et al. 2018b). </w:t>
      </w:r>
    </w:p>
    <w:p w14:paraId="2071F753" w14:textId="4E7F078E" w:rsidR="00D91D6F" w:rsidDel="00DA60B8" w:rsidRDefault="00D91D6F" w:rsidP="00D91D6F">
      <w:pPr>
        <w:ind w:firstLine="720"/>
        <w:rPr>
          <w:del w:id="81" w:author="PLD" w:date="2018-05-02T11:19:00Z"/>
        </w:rPr>
      </w:pPr>
      <w:r>
        <w:t>Evidence-based</w:t>
      </w:r>
      <w:r>
        <w:rPr>
          <w:iCs/>
        </w:rPr>
        <w:t xml:space="preserve"> vector control strategies require </w:t>
      </w:r>
      <w:r>
        <w:t>understanding</w:t>
      </w:r>
      <w:ins w:id="82" w:author="PLD" w:date="2018-05-02T11:18:00Z">
        <w:r w:rsidR="00DA60B8">
          <w:t xml:space="preserve"> </w:t>
        </w:r>
      </w:ins>
      <w:del w:id="83" w:author="PLD" w:date="2018-05-02T11:18:00Z">
        <w:r w:rsidDel="00DA60B8">
          <w:delText xml:space="preserve"> vector movement including </w:delText>
        </w:r>
      </w:del>
      <w:r>
        <w:t>mechanism(s) of population recovery after insecticide application</w:t>
      </w:r>
      <w:ins w:id="84" w:author="PLD" w:date="2018-05-02T10:59:00Z">
        <w:r w:rsidR="0029219B">
          <w:t xml:space="preserve">, </w:t>
        </w:r>
      </w:ins>
      <w:ins w:id="85" w:author="PLD" w:date="2018-05-02T11:16:00Z">
        <w:r w:rsidR="00D4014B">
          <w:t>including</w:t>
        </w:r>
      </w:ins>
      <w:ins w:id="86" w:author="PLD" w:date="2018-05-02T11:04:00Z">
        <w:r w:rsidR="009E732D">
          <w:t xml:space="preserve"> </w:t>
        </w:r>
      </w:ins>
      <w:del w:id="87" w:author="PLD" w:date="2018-05-02T10:59:00Z">
        <w:r w:rsidDel="0029219B">
          <w:rPr>
            <w:iCs/>
          </w:rPr>
          <w:delText xml:space="preserve">. One potentially important contributor is </w:delText>
        </w:r>
      </w:del>
      <w:r>
        <w:rPr>
          <w:iCs/>
        </w:rPr>
        <w:t>residual survival</w:t>
      </w:r>
      <w:ins w:id="88" w:author="PLD" w:date="2018-05-02T11:16:00Z">
        <w:r w:rsidR="00D4014B">
          <w:rPr>
            <w:iCs/>
          </w:rPr>
          <w:t xml:space="preserve"> and reinfestation</w:t>
        </w:r>
      </w:ins>
      <w:r>
        <w:rPr>
          <w:iCs/>
        </w:rPr>
        <w:t>. Eggs can survive insecticide, and</w:t>
      </w:r>
      <w:ins w:id="89" w:author="PLD" w:date="2018-05-02T11:17:00Z">
        <w:r w:rsidR="00D4014B">
          <w:rPr>
            <w:iCs/>
          </w:rPr>
          <w:t xml:space="preserve"> early</w:t>
        </w:r>
      </w:ins>
      <w:r>
        <w:rPr>
          <w:iCs/>
        </w:rPr>
        <w:t xml:space="preserve"> </w:t>
      </w:r>
      <w:del w:id="90" w:author="PLD" w:date="2018-05-02T11:16:00Z">
        <w:r w:rsidDel="00D4014B">
          <w:delText xml:space="preserve">among </w:delText>
        </w:r>
      </w:del>
      <w:r>
        <w:rPr>
          <w:i/>
        </w:rPr>
        <w:t>T. dimidiata</w:t>
      </w:r>
      <w:r>
        <w:t xml:space="preserve"> </w:t>
      </w:r>
      <w:del w:id="91" w:author="PLD" w:date="2018-05-02T11:17:00Z">
        <w:r w:rsidDel="00D4014B">
          <w:delText xml:space="preserve">life </w:delText>
        </w:r>
      </w:del>
      <w:del w:id="92" w:author="PLD" w:date="2018-05-02T11:16:00Z">
        <w:r w:rsidDel="00D4014B">
          <w:delText xml:space="preserve">stages, </w:delText>
        </w:r>
      </w:del>
      <w:del w:id="93" w:author="PLD" w:date="2018-05-02T11:17:00Z">
        <w:r w:rsidDel="00D4014B">
          <w:delText xml:space="preserve">third to fifth instar </w:delText>
        </w:r>
      </w:del>
      <w:r>
        <w:t>nymp</w:t>
      </w:r>
      <w:ins w:id="94" w:author="PLD" w:date="2018-05-02T11:17:00Z">
        <w:r w:rsidR="00D4014B">
          <w:t>hal stages</w:t>
        </w:r>
      </w:ins>
      <w:del w:id="95" w:author="PLD" w:date="2018-05-02T11:17:00Z">
        <w:r w:rsidDel="00D4014B">
          <w:delText>hs</w:delText>
        </w:r>
      </w:del>
      <w:r>
        <w:t xml:space="preserve"> </w:t>
      </w:r>
      <w:del w:id="96" w:author="PLD" w:date="2018-05-02T11:17:00Z">
        <w:r w:rsidDel="00D4014B">
          <w:delText>are most likely to</w:delText>
        </w:r>
      </w:del>
      <w:ins w:id="97" w:author="PLD" w:date="2018-05-02T11:17:00Z">
        <w:r w:rsidR="00D4014B">
          <w:t>can</w:t>
        </w:r>
      </w:ins>
      <w:r>
        <w:t xml:space="preserve"> avoid insecticides </w:t>
      </w:r>
      <w:r w:rsidR="00E07647">
        <w:t xml:space="preserve">by </w:t>
      </w:r>
      <w:r>
        <w:t>fitting deep</w:t>
      </w:r>
      <w:del w:id="98" w:author="PLD" w:date="2018-05-02T11:43:00Z">
        <w:r w:rsidDel="00996E4F">
          <w:delText>er</w:delText>
        </w:r>
      </w:del>
      <w:r>
        <w:t xml:space="preserve"> into crevices</w:t>
      </w:r>
      <w:del w:id="99" w:author="PLD" w:date="2018-05-02T11:18:00Z">
        <w:r w:rsidDel="00D4014B">
          <w:delText>,</w:delText>
        </w:r>
      </w:del>
      <w:r>
        <w:t xml:space="preserve"> </w:t>
      </w:r>
      <w:del w:id="100" w:author="PLD" w:date="2018-05-02T11:17:00Z">
        <w:r w:rsidDel="00D4014B">
          <w:delText xml:space="preserve">surviving weeks without a blood meal, and needing a single </w:delText>
        </w:r>
      </w:del>
      <w:ins w:id="101" w:author="PLD" w:date="2018-05-02T11:17:00Z">
        <w:r w:rsidR="00D4014B">
          <w:t xml:space="preserve">and needing few </w:t>
        </w:r>
      </w:ins>
      <w:r>
        <w:t>blood meal</w:t>
      </w:r>
      <w:ins w:id="102" w:author="PLD" w:date="2018-05-02T11:17:00Z">
        <w:r w:rsidR="00D4014B">
          <w:t>s</w:t>
        </w:r>
      </w:ins>
      <w:del w:id="103" w:author="PLD" w:date="2018-05-02T11:17:00Z">
        <w:r w:rsidDel="00D4014B">
          <w:delText xml:space="preserve"> per stage</w:delText>
        </w:r>
      </w:del>
      <w:r>
        <w:t xml:space="preserve"> (Zeledón et al., 1970a)</w:t>
      </w:r>
      <w:del w:id="104" w:author="PLD" w:date="2018-05-02T11:19:00Z">
        <w:r w:rsidDel="00DA60B8">
          <w:delText xml:space="preserve">. Furthermore, a fertilized female lays on average 177 eggs (Zeledón et al. 1970b), so </w:delText>
        </w:r>
        <w:r w:rsidR="00E07647" w:rsidDel="00DA60B8">
          <w:delText xml:space="preserve">even </w:delText>
        </w:r>
        <w:r w:rsidDel="00DA60B8">
          <w:delText xml:space="preserve">1-2 survivors </w:delText>
        </w:r>
      </w:del>
      <w:del w:id="105" w:author="PLD" w:date="2018-05-02T11:49:00Z">
        <w:r w:rsidDel="00345D40">
          <w:delText>could rapidly re-populate a house</w:delText>
        </w:r>
      </w:del>
      <w:r>
        <w:t>.</w:t>
      </w:r>
      <w:ins w:id="106" w:author="PLD" w:date="2018-05-02T11:19:00Z">
        <w:r w:rsidR="00DA60B8">
          <w:t xml:space="preserve"> </w:t>
        </w:r>
      </w:ins>
    </w:p>
    <w:p w14:paraId="4F29DE54" w14:textId="48FDA029" w:rsidR="00D91D6F" w:rsidRDefault="00D91D6F" w:rsidP="00DA60B8">
      <w:pPr>
        <w:ind w:firstLine="720"/>
      </w:pPr>
      <w:r>
        <w:t xml:space="preserve">High mobility </w:t>
      </w:r>
      <w:ins w:id="107" w:author="PLD" w:date="2018-05-02T11:50:00Z">
        <w:r w:rsidR="00D71D3C">
          <w:t xml:space="preserve">from </w:t>
        </w:r>
        <w:r w:rsidR="00D71D3C">
          <w:lastRenderedPageBreak/>
          <w:t xml:space="preserve">untreated houses, </w:t>
        </w:r>
      </w:ins>
      <w:ins w:id="108" w:author="PLD" w:date="2018-05-02T11:51:00Z">
        <w:r w:rsidR="00D71D3C">
          <w:t>which may serve as "hotspots" for recolonization (Cecere et al. 2004, Stevens et al. 2015)</w:t>
        </w:r>
      </w:ins>
      <w:ins w:id="109" w:author="PLD" w:date="2018-05-02T11:52:00Z">
        <w:r w:rsidR="00D71D3C">
          <w:t xml:space="preserve">, </w:t>
        </w:r>
      </w:ins>
      <w:ins w:id="110" w:author="PLD" w:date="2018-05-02T11:50:00Z">
        <w:r w:rsidR="00D71D3C">
          <w:t xml:space="preserve">peridomestic and sylvan foci </w:t>
        </w:r>
      </w:ins>
      <w:del w:id="111" w:author="PLD" w:date="2018-05-02T11:50:00Z">
        <w:r w:rsidDel="00D71D3C">
          <w:delText xml:space="preserve">also </w:delText>
        </w:r>
      </w:del>
      <w:r>
        <w:t>facilitate</w:t>
      </w:r>
      <w:del w:id="112" w:author="PLD" w:date="2018-05-02T11:51:00Z">
        <w:r w:rsidDel="00D71D3C">
          <w:delText>s</w:delText>
        </w:r>
      </w:del>
      <w:r>
        <w:t xml:space="preserve"> reinfestation.</w:t>
      </w:r>
      <w:del w:id="113" w:author="PLD" w:date="2018-05-02T11:52:00Z">
        <w:r w:rsidDel="00D71D3C">
          <w:delText xml:space="preserve"> </w:delText>
        </w:r>
      </w:del>
      <w:ins w:id="114" w:author="PLD" w:date="2018-05-02T11:51:00Z">
        <w:r w:rsidR="00D71D3C">
          <w:t xml:space="preserve"> </w:t>
        </w:r>
      </w:ins>
      <w:del w:id="115" w:author="PLD" w:date="2018-05-02T11:52:00Z">
        <w:r w:rsidDel="00D71D3C">
          <w:delText xml:space="preserve">Peridomestic areas </w:delText>
        </w:r>
      </w:del>
      <w:del w:id="116" w:author="PLD" w:date="2018-05-02T11:44:00Z">
        <w:r w:rsidDel="007F25E6">
          <w:delText>are not always targeted for insecticide treatment</w:delText>
        </w:r>
      </w:del>
      <w:del w:id="117" w:author="PLD" w:date="2018-05-02T11:52:00Z">
        <w:r w:rsidDel="00D71D3C">
          <w:delText xml:space="preserve">, and </w:delText>
        </w:r>
      </w:del>
      <w:del w:id="118" w:author="PLD" w:date="2018-05-02T11:44:00Z">
        <w:r w:rsidDel="007F25E6">
          <w:delText>studies in the Yucatán Peninsula</w:delText>
        </w:r>
      </w:del>
      <w:ins w:id="119" w:author="PLD" w:date="2018-05-02T11:52:00Z">
        <w:r w:rsidR="00D71D3C">
          <w:t>I</w:t>
        </w:r>
      </w:ins>
      <w:ins w:id="120" w:author="PLD" w:date="2018-05-02T11:44:00Z">
        <w:r w:rsidR="007F25E6">
          <w:t>n particular localities</w:t>
        </w:r>
      </w:ins>
      <w:ins w:id="121" w:author="PLD" w:date="2018-05-02T11:52:00Z">
        <w:r w:rsidR="00D71D3C">
          <w:t>,</w:t>
        </w:r>
      </w:ins>
      <w:r>
        <w:t xml:space="preserve"> </w:t>
      </w:r>
      <w:moveFromRangeStart w:id="122" w:author="PLD" w:date="2018-05-02T11:45:00Z" w:name="move513024833"/>
      <w:moveFrom w:id="123" w:author="PLD" w:date="2018-05-02T11:45:00Z">
        <w:r w:rsidDel="007F25E6">
          <w:t>(Dumonteil et al. 2004) and Petén, Guatemala (Monroy et al. 2003</w:t>
        </w:r>
        <w:del w:id="124" w:author="PLD" w:date="2018-05-02T11:45:00Z">
          <w:r w:rsidDel="007F25E6">
            <w:delText>)</w:delText>
          </w:r>
        </w:del>
      </w:moveFrom>
      <w:moveFromRangeEnd w:id="122"/>
      <w:del w:id="125" w:author="PLD" w:date="2018-05-02T11:45:00Z">
        <w:r w:rsidDel="007F25E6">
          <w:delText xml:space="preserve"> reported</w:delText>
        </w:r>
      </w:del>
      <w:r>
        <w:t xml:space="preserve"> rapid re-colonization from peridomestic ecotopes </w:t>
      </w:r>
      <w:ins w:id="126" w:author="PLD" w:date="2018-05-02T11:45:00Z">
        <w:r w:rsidR="007F25E6">
          <w:t xml:space="preserve">is </w:t>
        </w:r>
      </w:ins>
      <w:r>
        <w:t>associated with an annual dispersal peak at the end of the dry season (March – May</w:t>
      </w:r>
      <w:ins w:id="127" w:author="PLD" w:date="2018-05-02T11:45:00Z">
        <w:r w:rsidR="007F25E6">
          <w:t xml:space="preserve">, </w:t>
        </w:r>
      </w:ins>
      <w:moveToRangeStart w:id="128" w:author="PLD" w:date="2018-05-02T11:45:00Z" w:name="move513024833"/>
      <w:moveTo w:id="129" w:author="PLD" w:date="2018-05-02T11:45:00Z">
        <w:r w:rsidR="007F25E6">
          <w:t xml:space="preserve">(Dumonteil et al. 2004) </w:t>
        </w:r>
        <w:del w:id="130" w:author="PLD" w:date="2018-05-02T11:45:00Z">
          <w:r w:rsidR="007F25E6" w:rsidDel="007F25E6">
            <w:delText xml:space="preserve">and Petén, Guatemala </w:delText>
          </w:r>
        </w:del>
        <w:r w:rsidR="007F25E6">
          <w:t>(Monroy et al. 2003)</w:t>
        </w:r>
      </w:moveTo>
      <w:moveToRangeEnd w:id="128"/>
      <w:r>
        <w:t xml:space="preserve">). </w:t>
      </w:r>
      <w:del w:id="131" w:author="PLD" w:date="2018-05-02T11:50:00Z">
        <w:r w:rsidDel="00D71D3C">
          <w:delText>H</w:delText>
        </w:r>
      </w:del>
      <w:del w:id="132" w:author="PLD" w:date="2018-05-02T11:51:00Z">
        <w:r w:rsidDel="00D71D3C">
          <w:delText xml:space="preserve">ouses </w:delText>
        </w:r>
      </w:del>
      <w:del w:id="133" w:author="PLD" w:date="2018-05-02T11:50:00Z">
        <w:r w:rsidDel="00D71D3C">
          <w:delText xml:space="preserve">that remain infested </w:delText>
        </w:r>
      </w:del>
      <w:del w:id="134" w:author="PLD" w:date="2018-05-02T11:51:00Z">
        <w:r w:rsidDel="00D71D3C">
          <w:delText xml:space="preserve">may serve as "hotspots" for recolonization </w:delText>
        </w:r>
      </w:del>
      <w:del w:id="135" w:author="PLD" w:date="2018-05-02T11:50:00Z">
        <w:r w:rsidDel="00D71D3C">
          <w:delText xml:space="preserve">either in close proximity or from a greater distance </w:delText>
        </w:r>
      </w:del>
      <w:del w:id="136" w:author="PLD" w:date="2018-05-02T11:51:00Z">
        <w:r w:rsidDel="00D71D3C">
          <w:delText xml:space="preserve">(Cecere et al. 2004, Stevens et al. 2015). </w:delText>
        </w:r>
      </w:del>
      <w:ins w:id="137" w:author="PLD" w:date="2018-05-02T11:58:00Z">
        <w:r w:rsidR="002E0317">
          <w:t>Reinfestation may also involve m</w:t>
        </w:r>
      </w:ins>
      <w:del w:id="138" w:author="PLD" w:date="2018-05-02T11:58:00Z">
        <w:r w:rsidDel="002E0317">
          <w:delText>M</w:delText>
        </w:r>
      </w:del>
      <w:r>
        <w:t xml:space="preserve">igration </w:t>
      </w:r>
      <w:del w:id="139" w:author="PLD" w:date="2018-05-02T11:52:00Z">
        <w:r w:rsidDel="00D71D3C">
          <w:delText>may also occur from sylvan ecotopes or</w:delText>
        </w:r>
      </w:del>
      <w:ins w:id="140" w:author="PLD" w:date="2018-05-02T11:52:00Z">
        <w:r w:rsidR="00D71D3C">
          <w:t>or passive transport from</w:t>
        </w:r>
      </w:ins>
      <w:ins w:id="141" w:author="PLD" w:date="2018-05-02T11:59:00Z">
        <w:r w:rsidR="002E0317">
          <w:t xml:space="preserve"> sylvan areas or</w:t>
        </w:r>
      </w:ins>
      <w:r>
        <w:t xml:space="preserve"> neighboring villages</w:t>
      </w:r>
      <w:del w:id="142" w:author="PLD" w:date="2018-05-02T14:01:00Z">
        <w:r w:rsidDel="0069265D">
          <w:delText>,</w:delText>
        </w:r>
      </w:del>
      <w:r>
        <w:t xml:space="preserve"> </w:t>
      </w:r>
      <w:del w:id="143" w:author="PLD" w:date="2018-05-02T11:53:00Z">
        <w:r w:rsidDel="00D71D3C">
          <w:delText xml:space="preserve">possibly via human-mediated transport </w:delText>
        </w:r>
      </w:del>
      <w:r>
        <w:t xml:space="preserve">(Dorn et al. 2003, </w:t>
      </w:r>
      <w:r>
        <w:rPr>
          <w:color w:val="222222"/>
          <w:shd w:val="clear" w:color="auto" w:fill="FFFFFF"/>
        </w:rPr>
        <w:t xml:space="preserve">Monroy et al. 2003, Ramirez-Sierra et al. 2010, </w:t>
      </w:r>
      <w:r>
        <w:t xml:space="preserve">Barbu et al 2011, 2014, </w:t>
      </w:r>
      <w:r>
        <w:rPr>
          <w:color w:val="222222"/>
          <w:shd w:val="clear" w:color="auto" w:fill="FFFFFF"/>
        </w:rPr>
        <w:t xml:space="preserve">Gourbière et al. 2012, Lucero et al., 2013, </w:t>
      </w:r>
      <w:r>
        <w:t xml:space="preserve">Bustamante et al. 2014, </w:t>
      </w:r>
      <w:r>
        <w:rPr>
          <w:color w:val="222222"/>
          <w:shd w:val="clear" w:color="auto" w:fill="FFFFFF"/>
        </w:rPr>
        <w:t xml:space="preserve">Stevens et al. 2015). </w:t>
      </w:r>
      <w:r>
        <w:t xml:space="preserve">Thus, understanding the timing, </w:t>
      </w:r>
      <w:ins w:id="144" w:author="PLD" w:date="2018-05-02T13:29:00Z">
        <w:r w:rsidR="00445096">
          <w:t xml:space="preserve">origins and </w:t>
        </w:r>
      </w:ins>
      <w:r>
        <w:t>distance</w:t>
      </w:r>
      <w:del w:id="145" w:author="PLD" w:date="2018-05-02T13:29:00Z">
        <w:r w:rsidDel="00445096">
          <w:delText>, and sources</w:delText>
        </w:r>
      </w:del>
      <w:r>
        <w:t xml:space="preserve"> of vector movement, both in the presence and absence of </w:t>
      </w:r>
      <w:commentRangeStart w:id="146"/>
      <w:del w:id="147" w:author="PLD" w:date="2018-05-02T13:30:00Z">
        <w:r w:rsidDel="00372D5E">
          <w:delText>spraying</w:delText>
        </w:r>
      </w:del>
      <w:ins w:id="148" w:author="PLD" w:date="2018-05-02T13:30:00Z">
        <w:r w:rsidR="00372D5E">
          <w:t>insecticide</w:t>
        </w:r>
      </w:ins>
      <w:commentRangeEnd w:id="146"/>
      <w:ins w:id="149" w:author="PLD" w:date="2018-05-02T13:46:00Z">
        <w:r w:rsidR="00894E97">
          <w:rPr>
            <w:rStyle w:val="CommentReference"/>
          </w:rPr>
          <w:commentReference w:id="146"/>
        </w:r>
      </w:ins>
      <w:r>
        <w:t>,</w:t>
      </w:r>
      <w:r>
        <w:rPr>
          <w:i/>
        </w:rPr>
        <w:t xml:space="preserve"> </w:t>
      </w:r>
      <w:r>
        <w:t>is critical for effective long-term management of transmission risk.</w:t>
      </w:r>
    </w:p>
    <w:p w14:paraId="144318AE" w14:textId="0C4919DA" w:rsidR="00D91D6F" w:rsidRDefault="00D91D6F" w:rsidP="00D91D6F">
      <w:pPr>
        <w:ind w:firstLine="864"/>
      </w:pPr>
      <w:r>
        <w:t xml:space="preserve">In this study, </w:t>
      </w:r>
      <w:ins w:id="150" w:author="PLD" w:date="2018-05-02T13:42:00Z">
        <w:r w:rsidR="00920837">
          <w:t xml:space="preserve">we </w:t>
        </w:r>
      </w:ins>
      <w:del w:id="151" w:author="PLD" w:date="2018-05-02T13:43:00Z">
        <w:r w:rsidDel="00B168D1">
          <w:delText xml:space="preserve">use </w:delText>
        </w:r>
      </w:del>
      <w:ins w:id="152" w:author="PLD" w:date="2018-05-02T13:43:00Z">
        <w:r w:rsidR="00B168D1">
          <w:t>examine</w:t>
        </w:r>
      </w:ins>
      <w:ins w:id="153" w:author="PLD" w:date="2018-05-02T13:45:00Z">
        <w:r w:rsidR="00C015FE">
          <w:t>d</w:t>
        </w:r>
      </w:ins>
      <w:ins w:id="154" w:author="PLD" w:date="2018-05-02T13:43:00Z">
        <w:r w:rsidR="00B168D1">
          <w:t xml:space="preserve"> the </w:t>
        </w:r>
      </w:ins>
      <w:r>
        <w:t>ecolog</w:t>
      </w:r>
      <w:ins w:id="155" w:author="PLD" w:date="2018-05-02T13:43:00Z">
        <w:r w:rsidR="00B168D1">
          <w:t>y</w:t>
        </w:r>
      </w:ins>
      <w:del w:id="156" w:author="PLD" w:date="2018-05-02T13:43:00Z">
        <w:r w:rsidDel="00B168D1">
          <w:delText>ical</w:delText>
        </w:r>
      </w:del>
      <w:r>
        <w:t xml:space="preserve"> and evolution</w:t>
      </w:r>
      <w:ins w:id="157" w:author="PLD" w:date="2018-05-02T13:43:00Z">
        <w:r w:rsidR="00B168D1">
          <w:t xml:space="preserve"> of Chagas vectors</w:t>
        </w:r>
      </w:ins>
      <w:del w:id="158" w:author="PLD" w:date="2018-05-02T13:43:00Z">
        <w:r w:rsidDel="00B168D1">
          <w:delText>ary</w:delText>
        </w:r>
      </w:del>
      <w:r>
        <w:t xml:space="preserve"> </w:t>
      </w:r>
      <w:del w:id="159" w:author="PLD" w:date="2018-05-02T13:43:00Z">
        <w:r w:rsidDel="00B168D1">
          <w:delText xml:space="preserve">information for disease control </w:delText>
        </w:r>
      </w:del>
      <w:r>
        <w:t xml:space="preserve">through fine-scale genetic analysis evaluating the relative contributions of within-house persistence, </w:t>
      </w:r>
      <w:del w:id="160" w:author="PLD" w:date="2018-05-02T13:44:00Z">
        <w:r w:rsidDel="00B168D1">
          <w:delText>sylvan influx</w:delText>
        </w:r>
      </w:del>
      <w:ins w:id="161" w:author="PLD" w:date="2018-05-02T13:44:00Z">
        <w:r w:rsidR="00B168D1">
          <w:t>immigration</w:t>
        </w:r>
      </w:ins>
      <w:r>
        <w:t xml:space="preserve"> and local dispersal </w:t>
      </w:r>
      <w:del w:id="162" w:author="PLD" w:date="2018-05-02T13:45:00Z">
        <w:r w:rsidDel="00C015FE">
          <w:delText xml:space="preserve">in </w:delText>
        </w:r>
      </w:del>
      <w:ins w:id="163" w:author="PLD" w:date="2018-05-02T13:45:00Z">
        <w:r w:rsidR="00C015FE">
          <w:t xml:space="preserve">to </w:t>
        </w:r>
      </w:ins>
      <w:r>
        <w:rPr>
          <w:i/>
        </w:rPr>
        <w:t xml:space="preserve">T. dimidiata </w:t>
      </w:r>
      <w:r>
        <w:t xml:space="preserve">infestation in the department of Jutiapa, Guatemala. We assessed infestation rates and patterns of spatial genetic structure at multiple time points in two villages (Supplementary Fig. S1), one treated with insecticide during the survey period. Survey data combined with vector kinship and population-genetic analysis using 2-3,000 genome-wide single nucleotide polymorphic markers (SNPs) from a genotyping-by-sequencing (GBS) pipeline evaluated: (1) the effectiveness of insecticide application in reducing abundance and genetic diversity (2) population “reinfestation” from survival of </w:t>
      </w:r>
      <w:del w:id="164" w:author="PLD" w:date="2018-05-02T13:46:00Z">
        <w:r w:rsidDel="00894E97">
          <w:delText xml:space="preserve">spraying </w:delText>
        </w:r>
      </w:del>
      <w:ins w:id="165" w:author="PLD" w:date="2018-05-02T13:46:00Z">
        <w:r w:rsidR="00894E97">
          <w:t xml:space="preserve">insecticide </w:t>
        </w:r>
      </w:ins>
      <w:r>
        <w:t>and/or re-infestation by dispersers, and (3) the spatial scale of seasonal dispersal.</w:t>
      </w:r>
    </w:p>
    <w:p w14:paraId="6D168EB8" w14:textId="77777777" w:rsidR="00D91D6F" w:rsidRDefault="00D91D6F" w:rsidP="00D91D6F">
      <w:pPr>
        <w:ind w:firstLine="864"/>
        <w:rPr>
          <w:rFonts w:eastAsiaTheme="minorHAnsi"/>
        </w:rPr>
      </w:pPr>
    </w:p>
    <w:p w14:paraId="156E1BF0" w14:textId="77777777" w:rsidR="00E21066" w:rsidRPr="00D73CD0" w:rsidRDefault="00E21066" w:rsidP="00E21066">
      <w:pPr>
        <w:pStyle w:val="Heading2"/>
        <w:rPr>
          <w:rFonts w:eastAsiaTheme="minorHAnsi"/>
        </w:rPr>
      </w:pPr>
      <w:commentRangeStart w:id="166"/>
      <w:r w:rsidRPr="00D73CD0">
        <w:rPr>
          <w:rFonts w:eastAsiaTheme="minorHAnsi"/>
        </w:rPr>
        <w:t>Results</w:t>
      </w:r>
      <w:bookmarkEnd w:id="14"/>
      <w:commentRangeEnd w:id="166"/>
      <w:r w:rsidR="00740325">
        <w:rPr>
          <w:rStyle w:val="CommentReference"/>
          <w:b w:val="0"/>
          <w:shd w:val="clear" w:color="auto" w:fill="auto"/>
        </w:rPr>
        <w:commentReference w:id="166"/>
      </w:r>
    </w:p>
    <w:p w14:paraId="3C3279AA" w14:textId="77777777" w:rsidR="007D5DC0" w:rsidRDefault="007D5DC0" w:rsidP="00E21066">
      <w:pPr>
        <w:rPr>
          <w:b/>
          <w:color w:val="000000"/>
        </w:rPr>
      </w:pPr>
      <w:r>
        <w:rPr>
          <w:b/>
          <w:color w:val="000000"/>
        </w:rPr>
        <w:t xml:space="preserve">Household </w:t>
      </w:r>
      <w:r w:rsidRPr="002234AB">
        <w:rPr>
          <w:b/>
          <w:i/>
          <w:color w:val="000000"/>
        </w:rPr>
        <w:t>T. dimidiata</w:t>
      </w:r>
      <w:r>
        <w:rPr>
          <w:b/>
          <w:color w:val="000000"/>
        </w:rPr>
        <w:t xml:space="preserve"> infestations are multigenerational, extended families</w:t>
      </w:r>
    </w:p>
    <w:p w14:paraId="7772406D" w14:textId="5C6FDCDD" w:rsidR="002234AB" w:rsidRDefault="00E07647" w:rsidP="003005B5">
      <w:pPr>
        <w:ind w:firstLine="720"/>
      </w:pPr>
      <w:r>
        <w:rPr>
          <w:color w:val="000000"/>
        </w:rPr>
        <w:lastRenderedPageBreak/>
        <w:t xml:space="preserve">To characterize the </w:t>
      </w:r>
      <w:del w:id="167" w:author="PLD" w:date="2018-05-03T09:24:00Z">
        <w:r w:rsidDel="00651207">
          <w:rPr>
            <w:color w:val="000000"/>
          </w:rPr>
          <w:delText xml:space="preserve">background </w:delText>
        </w:r>
      </w:del>
      <w:ins w:id="168" w:author="PLD" w:date="2018-05-03T09:24:00Z">
        <w:r w:rsidR="00651207">
          <w:rPr>
            <w:color w:val="000000"/>
          </w:rPr>
          <w:t>baseline</w:t>
        </w:r>
        <w:r w:rsidR="00651207">
          <w:rPr>
            <w:color w:val="000000"/>
          </w:rPr>
          <w:t xml:space="preserve"> </w:t>
        </w:r>
      </w:ins>
      <w:r>
        <w:rPr>
          <w:color w:val="000000"/>
        </w:rPr>
        <w:t xml:space="preserve">infestation </w:t>
      </w:r>
      <w:del w:id="169" w:author="PLD" w:date="2018-05-03T09:24:00Z">
        <w:r w:rsidDel="00651207">
          <w:rPr>
            <w:color w:val="000000"/>
          </w:rPr>
          <w:delText xml:space="preserve">rate </w:delText>
        </w:r>
      </w:del>
      <w:r>
        <w:rPr>
          <w:color w:val="000000"/>
        </w:rPr>
        <w:t xml:space="preserve">and population structure of </w:t>
      </w:r>
      <w:r w:rsidRPr="00E07647">
        <w:rPr>
          <w:i/>
          <w:color w:val="000000"/>
        </w:rPr>
        <w:t>T. dimidiata</w:t>
      </w:r>
      <w:r>
        <w:rPr>
          <w:color w:val="000000"/>
        </w:rPr>
        <w:t xml:space="preserve">, both villages were </w:t>
      </w:r>
      <w:commentRangeStart w:id="170"/>
      <w:r>
        <w:rPr>
          <w:color w:val="000000"/>
        </w:rPr>
        <w:t xml:space="preserve">exhaustively surveyed </w:t>
      </w:r>
      <w:commentRangeEnd w:id="170"/>
      <w:r w:rsidR="00651207">
        <w:rPr>
          <w:rStyle w:val="CommentReference"/>
        </w:rPr>
        <w:commentReference w:id="170"/>
      </w:r>
      <w:r>
        <w:rPr>
          <w:color w:val="000000"/>
        </w:rPr>
        <w:t>in the absence of spraying and prior to the dry season</w:t>
      </w:r>
      <w:r w:rsidR="00DE27DA">
        <w:rPr>
          <w:color w:val="000000"/>
        </w:rPr>
        <w:t xml:space="preserve"> when dispersal is expected to be highest</w:t>
      </w:r>
      <w:r>
        <w:rPr>
          <w:color w:val="000000"/>
        </w:rPr>
        <w:t xml:space="preserve">.  </w:t>
      </w:r>
      <w:r w:rsidR="002234AB">
        <w:rPr>
          <w:color w:val="000000"/>
        </w:rPr>
        <w:t>I</w:t>
      </w:r>
      <w:r w:rsidR="007D5DC0">
        <w:rPr>
          <w:color w:val="000000"/>
        </w:rPr>
        <w:t xml:space="preserve">nfestation surveys revealed similar </w:t>
      </w:r>
      <w:r w:rsidR="002234AB">
        <w:rPr>
          <w:color w:val="000000"/>
        </w:rPr>
        <w:t xml:space="preserve">initial </w:t>
      </w:r>
      <w:r w:rsidR="007D5DC0">
        <w:rPr>
          <w:color w:val="000000"/>
        </w:rPr>
        <w:t>patterns in the two villages.  Approximately 20-25% of surveyed houses were found to be infested (24.0%</w:t>
      </w:r>
      <w:r w:rsidR="007E1864">
        <w:rPr>
          <w:color w:val="000000"/>
        </w:rPr>
        <w:t>, 31 of 129 houses in El Carrizal;</w:t>
      </w:r>
      <w:r w:rsidR="007D5DC0">
        <w:rPr>
          <w:color w:val="000000"/>
        </w:rPr>
        <w:t xml:space="preserve"> 21.6%</w:t>
      </w:r>
      <w:r w:rsidR="007E1864">
        <w:rPr>
          <w:color w:val="000000"/>
        </w:rPr>
        <w:t>, 30 of 139 houses</w:t>
      </w:r>
      <w:r w:rsidR="007D5DC0">
        <w:rPr>
          <w:color w:val="000000"/>
        </w:rPr>
        <w:t xml:space="preserve"> in El Chaperno), with </w:t>
      </w:r>
      <w:r w:rsidR="002234AB">
        <w:rPr>
          <w:color w:val="000000"/>
        </w:rPr>
        <w:t xml:space="preserve">a mean of 7.73 ± 2.04SE and 7.51 ± 2.45SE insects collected per </w:t>
      </w:r>
      <w:r w:rsidR="00BD1669">
        <w:rPr>
          <w:color w:val="000000"/>
        </w:rPr>
        <w:t xml:space="preserve">infested </w:t>
      </w:r>
      <w:r w:rsidR="002234AB">
        <w:rPr>
          <w:color w:val="000000"/>
        </w:rPr>
        <w:t xml:space="preserve">house, respectively.   </w:t>
      </w:r>
      <w:r w:rsidR="00CB62C2">
        <w:rPr>
          <w:color w:val="000000"/>
        </w:rPr>
        <w:t xml:space="preserve">The majority of </w:t>
      </w:r>
      <w:del w:id="171" w:author="PLD" w:date="2018-05-03T09:26:00Z">
        <w:r w:rsidR="00CB62C2" w:rsidRPr="00651207" w:rsidDel="00651207">
          <w:rPr>
            <w:i/>
            <w:color w:val="000000"/>
            <w:rPrChange w:id="172" w:author="PLD" w:date="2018-05-03T09:26:00Z">
              <w:rPr>
                <w:color w:val="000000"/>
              </w:rPr>
            </w:rPrChange>
          </w:rPr>
          <w:delText>individuals sampled</w:delText>
        </w:r>
      </w:del>
      <w:ins w:id="173" w:author="PLD" w:date="2018-05-03T09:26:00Z">
        <w:r w:rsidR="00651207" w:rsidRPr="00651207">
          <w:rPr>
            <w:i/>
            <w:color w:val="000000"/>
            <w:rPrChange w:id="174" w:author="PLD" w:date="2018-05-03T09:26:00Z">
              <w:rPr>
                <w:color w:val="000000"/>
              </w:rPr>
            </w:rPrChange>
          </w:rPr>
          <w:t>T. dimidiata</w:t>
        </w:r>
        <w:r w:rsidR="00651207">
          <w:rPr>
            <w:color w:val="000000"/>
          </w:rPr>
          <w:t xml:space="preserve"> collected</w:t>
        </w:r>
      </w:ins>
      <w:r w:rsidR="00CB62C2">
        <w:rPr>
          <w:color w:val="000000"/>
        </w:rPr>
        <w:t xml:space="preserve"> were non-flying nymphal stages (El Carrizal: 73.8%; El Chaperno: 71.6% nymphs).  </w:t>
      </w:r>
      <w:r w:rsidR="002234AB">
        <w:t xml:space="preserve">In both villages, patterns of genetic relatedness were strongly structured at the house level. </w:t>
      </w:r>
      <w:r w:rsidR="002234AB">
        <w:rPr>
          <w:color w:val="000000"/>
        </w:rPr>
        <w:t xml:space="preserve">Genetic kinship was significantly higher for </w:t>
      </w:r>
      <w:del w:id="175" w:author="PLD" w:date="2018-05-03T09:33:00Z">
        <w:r w:rsidR="002234AB" w:rsidRPr="00C53516" w:rsidDel="00C53516">
          <w:rPr>
            <w:i/>
            <w:color w:val="000000"/>
            <w:rPrChange w:id="176" w:author="PLD" w:date="2018-05-03T09:34:00Z">
              <w:rPr>
                <w:color w:val="000000"/>
              </w:rPr>
            </w:rPrChange>
          </w:rPr>
          <w:delText xml:space="preserve">insects </w:delText>
        </w:r>
      </w:del>
      <w:ins w:id="177" w:author="PLD" w:date="2018-05-03T09:33:00Z">
        <w:r w:rsidR="00C53516" w:rsidRPr="00C53516">
          <w:rPr>
            <w:i/>
            <w:color w:val="000000"/>
            <w:rPrChange w:id="178" w:author="PLD" w:date="2018-05-03T09:34:00Z">
              <w:rPr>
                <w:color w:val="000000"/>
              </w:rPr>
            </w:rPrChange>
          </w:rPr>
          <w:t>T. dimidiata</w:t>
        </w:r>
        <w:r w:rsidR="00C53516">
          <w:rPr>
            <w:color w:val="000000"/>
          </w:rPr>
          <w:t xml:space="preserve"> </w:t>
        </w:r>
      </w:ins>
      <w:r w:rsidR="002234AB">
        <w:rPr>
          <w:color w:val="000000"/>
        </w:rPr>
        <w:t xml:space="preserve">collected from the same house than those collected from different houses (Kolmogorov-Smirnov two-sample tests, all p &lt; 0.0001; Fig. </w:t>
      </w:r>
      <w:r w:rsidR="003005B5">
        <w:rPr>
          <w:color w:val="000000"/>
        </w:rPr>
        <w:t>1A, B, Fig. 2</w:t>
      </w:r>
      <w:r w:rsidR="00533255">
        <w:rPr>
          <w:color w:val="000000"/>
        </w:rPr>
        <w:t>A, B</w:t>
      </w:r>
      <w:r w:rsidR="002234AB">
        <w:rPr>
          <w:color w:val="000000"/>
        </w:rPr>
        <w:t xml:space="preserve">).  In El Carrizal, </w:t>
      </w:r>
      <w:r w:rsidR="00CB62C2">
        <w:rPr>
          <w:color w:val="000000"/>
        </w:rPr>
        <w:t>within-</w:t>
      </w:r>
      <w:r w:rsidR="002234AB">
        <w:rPr>
          <w:color w:val="000000"/>
        </w:rPr>
        <w:t xml:space="preserve">house kinship followed a </w:t>
      </w:r>
      <w:r w:rsidR="002234AB">
        <w:t>unimodal distribution consistent with an exten</w:t>
      </w:r>
      <w:r w:rsidR="00871B96">
        <w:t>ded family (med</w:t>
      </w:r>
      <w:r w:rsidR="00BD1669">
        <w:t>ian k=</w:t>
      </w:r>
      <w:r w:rsidR="00871B96">
        <w:t>0.104).  Household i</w:t>
      </w:r>
      <w:r w:rsidR="002234AB">
        <w:t>nfestations in El Chaperno wer</w:t>
      </w:r>
      <w:r w:rsidR="00BD1669">
        <w:t>e similarly related (median k=</w:t>
      </w:r>
      <w:r w:rsidR="002234AB">
        <w:t xml:space="preserve">0.093), with a </w:t>
      </w:r>
      <w:r w:rsidR="002234AB" w:rsidRPr="00024054">
        <w:t>multi-modal distribution</w:t>
      </w:r>
      <w:r w:rsidR="002234AB">
        <w:t xml:space="preserve"> that included distant (k=0.04), close</w:t>
      </w:r>
      <w:r w:rsidR="002234AB" w:rsidRPr="00024054">
        <w:t xml:space="preserve"> (k=0.17)</w:t>
      </w:r>
      <w:r w:rsidR="002234AB">
        <w:t>, and parent/sibling (k=0.5) kinship peaks.</w:t>
      </w:r>
      <w:r w:rsidR="00390329" w:rsidRPr="00390329">
        <w:t xml:space="preserve"> </w:t>
      </w:r>
      <w:r w:rsidR="00390329">
        <w:t xml:space="preserve">The genetic distinctiveness of individual houses matches </w:t>
      </w:r>
      <w:r w:rsidR="00871B96">
        <w:t>other</w:t>
      </w:r>
      <w:r w:rsidR="00390329">
        <w:t xml:space="preserve"> results in Guatemala</w:t>
      </w:r>
      <w:r w:rsidR="00B11B7B">
        <w:t xml:space="preserve"> using microsatellite markers (Stevens et al. 2015)</w:t>
      </w:r>
      <w:r w:rsidR="00390329">
        <w:t xml:space="preserve">, and suggests that previous work </w:t>
      </w:r>
      <w:r w:rsidR="00B11B7B">
        <w:t>indicating</w:t>
      </w:r>
      <w:r w:rsidR="00390329">
        <w:t xml:space="preserve"> panmixia among houses and villages may have been hampered by low marker resolution (e.g., Dorn et al. 2003). Although most co-habiting insects were related, sibling/parental kinship </w:t>
      </w:r>
      <w:r w:rsidR="00CF6658">
        <w:t>values (k~</w:t>
      </w:r>
      <w:r w:rsidR="00390329">
        <w:t xml:space="preserve">0.5) were extremely rare (&lt;1%), supporting the conclusion by Melgar et al. (2007) that infestations are derived from multiple unrelated founders, either during initial colonization or from subsequent immigration.  </w:t>
      </w:r>
    </w:p>
    <w:p w14:paraId="751E9559" w14:textId="77777777" w:rsidR="007E1864" w:rsidRPr="002234AB" w:rsidRDefault="007E1864" w:rsidP="00E21066"/>
    <w:p w14:paraId="31546BFF" w14:textId="77777777" w:rsidR="00544BA6" w:rsidRPr="00E83EE3" w:rsidRDefault="007E1864" w:rsidP="00E21066">
      <w:pPr>
        <w:rPr>
          <w:b/>
          <w:color w:val="000000"/>
        </w:rPr>
      </w:pPr>
      <w:r>
        <w:rPr>
          <w:b/>
          <w:color w:val="000000"/>
        </w:rPr>
        <w:t xml:space="preserve">Effects of spraying on infestation and genetic diversity were </w:t>
      </w:r>
      <w:r w:rsidR="00CB62C2">
        <w:rPr>
          <w:b/>
          <w:color w:val="000000"/>
        </w:rPr>
        <w:t xml:space="preserve">incomplete and </w:t>
      </w:r>
      <w:r>
        <w:rPr>
          <w:b/>
          <w:color w:val="000000"/>
        </w:rPr>
        <w:t>temporary</w:t>
      </w:r>
    </w:p>
    <w:p w14:paraId="0EBFE870" w14:textId="77777777" w:rsidR="009E5C89" w:rsidRPr="00150758" w:rsidRDefault="005B78A5" w:rsidP="00150758">
      <w:pPr>
        <w:ind w:firstLine="720"/>
        <w:rPr>
          <w:color w:val="000000"/>
          <w:shd w:val="clear" w:color="auto" w:fill="FFFFFF"/>
        </w:rPr>
      </w:pPr>
      <w:r>
        <w:lastRenderedPageBreak/>
        <w:t xml:space="preserve">To determine the efficacy and duration of insecticide spraying on </w:t>
      </w:r>
      <w:r w:rsidRPr="005B78A5">
        <w:rPr>
          <w:i/>
        </w:rPr>
        <w:t>T. dimidiata</w:t>
      </w:r>
      <w:r>
        <w:t>, th</w:t>
      </w:r>
      <w:r w:rsidR="00E07647">
        <w:t xml:space="preserve">e village of El Carrizal was resurveyed </w:t>
      </w:r>
      <w:r>
        <w:t xml:space="preserve">at eight and 22 months following insecticide spraying of all infested houses.  </w:t>
      </w:r>
      <w:r w:rsidR="00E21066" w:rsidRPr="00024054">
        <w:t xml:space="preserve">The </w:t>
      </w:r>
      <w:r w:rsidR="00832400">
        <w:t>infestation index</w:t>
      </w:r>
      <w:r w:rsidR="00E21066" w:rsidRPr="00024054">
        <w:rPr>
          <w:i/>
        </w:rPr>
        <w:t xml:space="preserve"> </w:t>
      </w:r>
      <w:r w:rsidR="00E21066" w:rsidRPr="00024054">
        <w:t xml:space="preserve">declined significantly to 12.4% in the </w:t>
      </w:r>
      <w:r w:rsidR="00AA3D91">
        <w:t>8-month</w:t>
      </w:r>
      <w:r w:rsidR="00884E2C">
        <w:t xml:space="preserve"> post-spray survey</w:t>
      </w:r>
      <w:r w:rsidR="007A1E99">
        <w:t xml:space="preserve"> </w:t>
      </w:r>
      <w:r w:rsidR="00E21066" w:rsidRPr="00024054">
        <w:t>(</w:t>
      </w:r>
      <w:r w:rsidR="00262802">
        <w:t xml:space="preserve">16 houses, </w:t>
      </w:r>
      <w:r w:rsidR="00E21066" w:rsidRPr="00024054">
        <w:t>X</w:t>
      </w:r>
      <w:r w:rsidR="00E21066" w:rsidRPr="00024054">
        <w:rPr>
          <w:vertAlign w:val="superscript"/>
        </w:rPr>
        <w:t>2</w:t>
      </w:r>
      <w:r w:rsidR="00757316">
        <w:rPr>
          <w:vertAlign w:val="subscript"/>
        </w:rPr>
        <w:t>1</w:t>
      </w:r>
      <w:r w:rsidR="00E21066" w:rsidRPr="007D037A">
        <w:t xml:space="preserve"> =5.72</w:t>
      </w:r>
      <w:r w:rsidR="00E21066" w:rsidRPr="00024054">
        <w:t>, p</w:t>
      </w:r>
      <w:r w:rsidR="007A1E99">
        <w:t xml:space="preserve"> </w:t>
      </w:r>
      <w:r w:rsidR="00E21066" w:rsidRPr="00024054">
        <w:t>&lt;</w:t>
      </w:r>
      <w:r w:rsidR="007A1E99">
        <w:t xml:space="preserve"> </w:t>
      </w:r>
      <w:r w:rsidR="00E21066" w:rsidRPr="00024054">
        <w:t>0.016),</w:t>
      </w:r>
      <w:r w:rsidR="007A1E99">
        <w:t xml:space="preserve"> and remained significantly lower at</w:t>
      </w:r>
      <w:r w:rsidR="00E21066" w:rsidRPr="00024054">
        <w:t xml:space="preserve"> the </w:t>
      </w:r>
      <w:r w:rsidR="00AA3D91">
        <w:t>22-month</w:t>
      </w:r>
      <w:r w:rsidR="00884E2C">
        <w:t xml:space="preserve"> post-spray</w:t>
      </w:r>
      <w:r w:rsidR="007A1E99">
        <w:t xml:space="preserve"> </w:t>
      </w:r>
      <w:r w:rsidR="00E21066" w:rsidRPr="00024054">
        <w:t>survey (</w:t>
      </w:r>
      <w:r w:rsidR="00262802">
        <w:t xml:space="preserve">17 houses, </w:t>
      </w:r>
      <w:r w:rsidR="00757316">
        <w:t>13</w:t>
      </w:r>
      <w:r w:rsidR="00262802">
        <w:t>.2</w:t>
      </w:r>
      <w:r w:rsidR="00757316">
        <w:t xml:space="preserve">%; </w:t>
      </w:r>
      <w:r w:rsidR="00E21066" w:rsidRPr="00024054">
        <w:t>X</w:t>
      </w:r>
      <w:r w:rsidR="00E21066" w:rsidRPr="00024054">
        <w:rPr>
          <w:vertAlign w:val="superscript"/>
        </w:rPr>
        <w:t>2</w:t>
      </w:r>
      <w:r w:rsidR="00757316">
        <w:rPr>
          <w:vertAlign w:val="subscript"/>
        </w:rPr>
        <w:t>1</w:t>
      </w:r>
      <w:r w:rsidR="00E21066" w:rsidRPr="007D037A">
        <w:t>=7.29</w:t>
      </w:r>
      <w:r w:rsidR="00E21066" w:rsidRPr="00024054">
        <w:t>, p</w:t>
      </w:r>
      <w:r w:rsidR="007A1E99">
        <w:t xml:space="preserve"> </w:t>
      </w:r>
      <w:r w:rsidR="00E21066" w:rsidRPr="00024054">
        <w:t>&lt;</w:t>
      </w:r>
      <w:r w:rsidR="007A1E99">
        <w:t xml:space="preserve"> </w:t>
      </w:r>
      <w:r w:rsidR="00E21066" w:rsidRPr="00024054">
        <w:t xml:space="preserve">0.006). </w:t>
      </w:r>
      <w:r w:rsidR="004D047B">
        <w:t xml:space="preserve">In total, 25 houses were found to contain </w:t>
      </w:r>
      <w:r w:rsidR="000D4A6C" w:rsidRPr="000D4A6C">
        <w:rPr>
          <w:i/>
        </w:rPr>
        <w:t>T. dimidiata</w:t>
      </w:r>
      <w:r w:rsidR="004D047B">
        <w:t xml:space="preserve"> at one or </w:t>
      </w:r>
      <w:r w:rsidR="00AA3D91">
        <w:t xml:space="preserve">both of the post-spray surveys, </w:t>
      </w:r>
      <w:r w:rsidR="00966BA3">
        <w:t xml:space="preserve">including </w:t>
      </w:r>
      <w:r w:rsidR="00262802">
        <w:t>11 (</w:t>
      </w:r>
      <w:r w:rsidR="00966BA3">
        <w:t>3</w:t>
      </w:r>
      <w:r w:rsidR="00262802">
        <w:t>5.5</w:t>
      </w:r>
      <w:r w:rsidR="00966BA3">
        <w:t>%</w:t>
      </w:r>
      <w:r w:rsidR="00262802">
        <w:t>)</w:t>
      </w:r>
      <w:r w:rsidR="006B55F8">
        <w:t xml:space="preserve"> of the houses </w:t>
      </w:r>
      <w:r w:rsidR="00884E2C">
        <w:t xml:space="preserve">initially </w:t>
      </w:r>
      <w:r w:rsidR="006B55F8">
        <w:t>treated for infestation</w:t>
      </w:r>
      <w:r w:rsidR="00262802">
        <w:t xml:space="preserve"> and 14 new infestations</w:t>
      </w:r>
      <w:r w:rsidR="004D047B">
        <w:t xml:space="preserve">. </w:t>
      </w:r>
      <w:r w:rsidR="00B17474">
        <w:t>For the subset of houses infested prior to spraying, p</w:t>
      </w:r>
      <w:r w:rsidR="004D047B">
        <w:t>er-house</w:t>
      </w:r>
      <w:r w:rsidR="00B17474">
        <w:t xml:space="preserve"> </w:t>
      </w:r>
      <w:r w:rsidR="00E21066" w:rsidRPr="00024054">
        <w:t xml:space="preserve">abundance </w:t>
      </w:r>
      <w:r w:rsidR="00B17474">
        <w:t xml:space="preserve">was significantly lower post-spray than pre-spray at both </w:t>
      </w:r>
      <w:r w:rsidR="00262802">
        <w:t>eight and 22 months following spraying</w:t>
      </w:r>
      <w:r w:rsidR="00B17474">
        <w:t xml:space="preserve">, dropping from 7.73 ± </w:t>
      </w:r>
      <w:r w:rsidR="00707948">
        <w:t xml:space="preserve">2.04 insects per house to 1.42 ± 0.79 after </w:t>
      </w:r>
      <w:r w:rsidR="00262802">
        <w:t>eight</w:t>
      </w:r>
      <w:r w:rsidR="00707948">
        <w:t xml:space="preserve"> months and 2.58 ± 0.99 at </w:t>
      </w:r>
      <w:r w:rsidR="00262802">
        <w:t>22</w:t>
      </w:r>
      <w:r w:rsidR="00707948">
        <w:t xml:space="preserve"> months after spraying</w:t>
      </w:r>
      <w:r w:rsidR="00B17474">
        <w:t xml:space="preserve"> (mixed-model </w:t>
      </w:r>
      <w:r w:rsidR="00BD1997">
        <w:t>GLM</w:t>
      </w:r>
      <w:r w:rsidR="00B17474">
        <w:t>, main effect of time point, F</w:t>
      </w:r>
      <w:r w:rsidR="00B17474">
        <w:rPr>
          <w:vertAlign w:val="subscript"/>
        </w:rPr>
        <w:t>2,50</w:t>
      </w:r>
      <w:r w:rsidR="00B17474">
        <w:t xml:space="preserve"> = 7.36, P &lt; 0.01; pre-spray vs. </w:t>
      </w:r>
      <w:r w:rsidR="00262802">
        <w:t>8-months</w:t>
      </w:r>
      <w:r w:rsidR="00B17474">
        <w:t xml:space="preserve"> post-spray, P &lt; 0.01, pre-spray vs. </w:t>
      </w:r>
      <w:r w:rsidR="00262802">
        <w:t>22-months</w:t>
      </w:r>
      <w:r w:rsidR="00B17474">
        <w:t xml:space="preserve"> post-spray, P &lt; 0.05). </w:t>
      </w:r>
      <w:r w:rsidR="0033392F">
        <w:t xml:space="preserve">Nymphs made up </w:t>
      </w:r>
      <w:r w:rsidR="00966BA3">
        <w:t xml:space="preserve">an average of </w:t>
      </w:r>
      <w:r w:rsidR="0033392F">
        <w:t>65-78% of the insects collected per house, with no significant difference in demographic composition across survey</w:t>
      </w:r>
      <w:r w:rsidR="00262802">
        <w:t>s</w:t>
      </w:r>
      <w:r w:rsidR="0033392F">
        <w:t xml:space="preserve"> (F</w:t>
      </w:r>
      <w:r w:rsidR="0033392F">
        <w:rPr>
          <w:vertAlign w:val="subscript"/>
        </w:rPr>
        <w:t>2,61</w:t>
      </w:r>
      <w:r w:rsidR="0033392F">
        <w:t xml:space="preserve"> = 0.78, P = 0.46)</w:t>
      </w:r>
      <w:r w:rsidR="00871B96">
        <w:t xml:space="preserve"> (Supplementary Fig. S2)</w:t>
      </w:r>
      <w:r w:rsidR="0033392F">
        <w:t xml:space="preserve">. </w:t>
      </w:r>
      <w:r w:rsidR="00466C8B">
        <w:t xml:space="preserve"> </w:t>
      </w:r>
    </w:p>
    <w:p w14:paraId="7344B925" w14:textId="77777777" w:rsidR="00884E2C" w:rsidRDefault="009E5C89" w:rsidP="00460883">
      <w:pPr>
        <w:ind w:firstLine="864"/>
      </w:pPr>
      <w:r>
        <w:t xml:space="preserve">In </w:t>
      </w:r>
      <w:r w:rsidR="007E1864">
        <w:t>contrast, in the absence of spraying</w:t>
      </w:r>
      <w:r>
        <w:t xml:space="preserve"> neither </w:t>
      </w:r>
      <w:r w:rsidR="00BE2405">
        <w:t>infestation index</w:t>
      </w:r>
      <w:r>
        <w:t xml:space="preserve"> nor per-house abundance in the village of El Chaperno changed </w:t>
      </w:r>
      <w:r w:rsidR="00871B96">
        <w:t>between surveys</w:t>
      </w:r>
      <w:r>
        <w:t>. T</w:t>
      </w:r>
      <w:r w:rsidRPr="00024054">
        <w:t>here were 30 infested houses in 2012</w:t>
      </w:r>
      <w:r w:rsidR="00871B96">
        <w:t xml:space="preserve"> </w:t>
      </w:r>
      <w:r w:rsidRPr="00024054">
        <w:t>and 32 in 2013</w:t>
      </w:r>
      <w:r>
        <w:t xml:space="preserve"> (21.3%</w:t>
      </w:r>
      <w:r w:rsidR="00871B96">
        <w:t xml:space="preserve"> of the houses surveyed</w:t>
      </w:r>
      <w:r>
        <w:t>)</w:t>
      </w:r>
      <w:r w:rsidRPr="00024054">
        <w:t xml:space="preserve">, </w:t>
      </w:r>
      <w:r>
        <w:t>of</w:t>
      </w:r>
      <w:r w:rsidRPr="00024054">
        <w:t xml:space="preserve"> which 17 houses were recurrently infested </w:t>
      </w:r>
      <w:r>
        <w:t>in both</w:t>
      </w:r>
      <w:r w:rsidRPr="00024054">
        <w:t xml:space="preserve"> surveys. </w:t>
      </w:r>
      <w:r w:rsidR="00460883">
        <w:t>N</w:t>
      </w:r>
      <w:r w:rsidR="00884E2C" w:rsidRPr="00024054">
        <w:rPr>
          <w:color w:val="000000"/>
          <w:shd w:val="clear" w:color="auto" w:fill="FFFFFF"/>
        </w:rPr>
        <w:t xml:space="preserve">o </w:t>
      </w:r>
      <w:r w:rsidR="00884E2C">
        <w:rPr>
          <w:color w:val="000000"/>
          <w:shd w:val="clear" w:color="auto" w:fill="FFFFFF"/>
        </w:rPr>
        <w:t xml:space="preserve">spatial </w:t>
      </w:r>
      <w:r w:rsidR="00884E2C" w:rsidRPr="00024054">
        <w:rPr>
          <w:color w:val="000000"/>
          <w:shd w:val="clear" w:color="auto" w:fill="FFFFFF"/>
        </w:rPr>
        <w:t xml:space="preserve">clustering </w:t>
      </w:r>
      <w:r w:rsidR="00884E2C">
        <w:rPr>
          <w:color w:val="000000"/>
          <w:shd w:val="clear" w:color="auto" w:fill="FFFFFF"/>
        </w:rPr>
        <w:t xml:space="preserve">of infested houses </w:t>
      </w:r>
      <w:r w:rsidR="00884E2C" w:rsidRPr="00024054">
        <w:rPr>
          <w:color w:val="000000"/>
          <w:shd w:val="clear" w:color="auto" w:fill="FFFFFF"/>
        </w:rPr>
        <w:t xml:space="preserve">was detected </w:t>
      </w:r>
      <w:r w:rsidR="00884E2C">
        <w:rPr>
          <w:color w:val="000000"/>
          <w:shd w:val="clear" w:color="auto" w:fill="FFFFFF"/>
        </w:rPr>
        <w:t>at either sampling time</w:t>
      </w:r>
      <w:r>
        <w:rPr>
          <w:color w:val="000000"/>
          <w:shd w:val="clear" w:color="auto" w:fill="FFFFFF"/>
        </w:rPr>
        <w:t xml:space="preserve"> </w:t>
      </w:r>
      <w:r w:rsidR="00884E2C">
        <w:rPr>
          <w:color w:val="000000"/>
          <w:shd w:val="clear" w:color="auto" w:fill="FFFFFF"/>
        </w:rPr>
        <w:t>point</w:t>
      </w:r>
      <w:r w:rsidR="00871B96">
        <w:rPr>
          <w:color w:val="000000"/>
          <w:shd w:val="clear" w:color="auto" w:fill="FFFFFF"/>
        </w:rPr>
        <w:t xml:space="preserve"> (Supplementary Fig. S3)</w:t>
      </w:r>
      <w:r w:rsidR="00884E2C" w:rsidRPr="00024054">
        <w:rPr>
          <w:color w:val="000000"/>
          <w:shd w:val="clear" w:color="auto" w:fill="FFFFFF"/>
        </w:rPr>
        <w:t>.</w:t>
      </w:r>
      <w:r>
        <w:rPr>
          <w:color w:val="000000"/>
          <w:shd w:val="clear" w:color="auto" w:fill="FFFFFF"/>
        </w:rPr>
        <w:t xml:space="preserve"> </w:t>
      </w:r>
    </w:p>
    <w:p w14:paraId="2E7FC3F1" w14:textId="76BD8D0C" w:rsidR="00DE1556" w:rsidRDefault="007E1864" w:rsidP="00DE1556">
      <w:pPr>
        <w:ind w:firstLine="864"/>
      </w:pPr>
      <w:r>
        <w:t>Although when taken together, survey period had a marginally non-significant effect on per-locus allelic</w:t>
      </w:r>
      <w:r w:rsidRPr="00BB046D">
        <w:t xml:space="preserve"> diversity</w:t>
      </w:r>
      <w:r w:rsidRPr="00024054">
        <w:t xml:space="preserve"> (Pi)</w:t>
      </w:r>
      <w:r>
        <w:t xml:space="preserve"> in El Carrizal (ANOVA, F</w:t>
      </w:r>
      <w:r>
        <w:rPr>
          <w:vertAlign w:val="subscript"/>
        </w:rPr>
        <w:t>2,3489</w:t>
      </w:r>
      <w:r>
        <w:t>=2.90, p=0.055)</w:t>
      </w:r>
      <w:ins w:id="179" w:author="PLD" w:date="2018-05-03T09:50:00Z">
        <w:r w:rsidR="009B6900">
          <w:t>.</w:t>
        </w:r>
      </w:ins>
      <w:del w:id="180" w:author="PLD" w:date="2018-05-03T09:50:00Z">
        <w:r w:rsidDel="009B6900">
          <w:delText>;</w:delText>
        </w:r>
      </w:del>
      <w:r>
        <w:t xml:space="preserve"> </w:t>
      </w:r>
      <w:ins w:id="181" w:author="PLD" w:date="2018-05-03T09:50:00Z">
        <w:r w:rsidR="009B6900">
          <w:t>P</w:t>
        </w:r>
      </w:ins>
      <w:del w:id="182" w:author="PLD" w:date="2018-05-03T09:50:00Z">
        <w:r w:rsidDel="009B6900">
          <w:delText>p</w:delText>
        </w:r>
      </w:del>
      <w:r>
        <w:t xml:space="preserve">airwise comparisons revealed a </w:t>
      </w:r>
      <w:r w:rsidRPr="00024054">
        <w:t>significant</w:t>
      </w:r>
      <w:r>
        <w:t xml:space="preserve"> </w:t>
      </w:r>
      <w:r w:rsidRPr="00024054">
        <w:t>decrease</w:t>
      </w:r>
      <w:ins w:id="183" w:author="PLD" w:date="2018-05-03T09:48:00Z">
        <w:r w:rsidR="0012570A">
          <w:t xml:space="preserve"> in Pi</w:t>
        </w:r>
      </w:ins>
      <w:r w:rsidRPr="00024054">
        <w:t xml:space="preserve"> from the </w:t>
      </w:r>
      <w:r>
        <w:t>pre-spray</w:t>
      </w:r>
      <w:r w:rsidRPr="00024054">
        <w:t xml:space="preserve"> survey </w:t>
      </w:r>
      <w:r>
        <w:t xml:space="preserve">to </w:t>
      </w:r>
      <w:r w:rsidRPr="00024054">
        <w:t xml:space="preserve">the </w:t>
      </w:r>
      <w:r>
        <w:t>8-month post-spray</w:t>
      </w:r>
      <w:r w:rsidRPr="00024054">
        <w:t xml:space="preserve"> survey</w:t>
      </w:r>
      <w:r>
        <w:t xml:space="preserve"> (Tukeys HSD test, P &lt; 0.05)</w:t>
      </w:r>
      <w:r w:rsidRPr="00024054">
        <w:t xml:space="preserve">, </w:t>
      </w:r>
      <w:del w:id="184" w:author="PLD" w:date="2018-05-03T09:50:00Z">
        <w:r w:rsidDel="00225DF4">
          <w:delText xml:space="preserve">that </w:delText>
        </w:r>
      </w:del>
      <w:ins w:id="185" w:author="PLD" w:date="2018-05-03T09:50:00Z">
        <w:r w:rsidR="00225DF4">
          <w:t>which</w:t>
        </w:r>
        <w:r w:rsidR="00225DF4">
          <w:t xml:space="preserve"> </w:t>
        </w:r>
      </w:ins>
      <w:r w:rsidRPr="00024054">
        <w:t xml:space="preserve">recovered to </w:t>
      </w:r>
      <w:r>
        <w:t xml:space="preserve">an intermediate value </w:t>
      </w:r>
      <w:r w:rsidRPr="00024054">
        <w:t xml:space="preserve">by the </w:t>
      </w:r>
      <w:r>
        <w:t>22-</w:t>
      </w:r>
      <w:r>
        <w:lastRenderedPageBreak/>
        <w:t xml:space="preserve">month post-spray </w:t>
      </w:r>
      <w:r w:rsidRPr="00024054">
        <w:t>survey</w:t>
      </w:r>
      <w:r>
        <w:t xml:space="preserve"> </w:t>
      </w:r>
      <w:ins w:id="186" w:author="PLD" w:date="2018-05-03T09:50:00Z">
        <w:r w:rsidR="009B6900">
          <w:t xml:space="preserve">and </w:t>
        </w:r>
      </w:ins>
      <w:r w:rsidR="00871B96">
        <w:t>that</w:t>
      </w:r>
      <w:r>
        <w:t xml:space="preserve"> did not differ significantly from either the pre-spray or 8-month post-spray (Table 2).  Population samples for both villages showed very low though statistically significant genetic differentiation over time (F</w:t>
      </w:r>
      <w:r>
        <w:rPr>
          <w:vertAlign w:val="subscript"/>
        </w:rPr>
        <w:t xml:space="preserve">ST </w:t>
      </w:r>
      <w:r>
        <w:t>~ 0.005), with the exception of the 8-month and 22-month post-spray periods in El Carrizal, for which differentiation nearly doubled (F</w:t>
      </w:r>
      <w:r>
        <w:rPr>
          <w:vertAlign w:val="subscript"/>
        </w:rPr>
        <w:t xml:space="preserve">ST </w:t>
      </w:r>
      <w:r w:rsidR="003A693E">
        <w:t>= 0.0085; Table 2</w:t>
      </w:r>
      <w:r>
        <w:t xml:space="preserve">).  </w:t>
      </w:r>
      <w:r w:rsidR="005B78A5">
        <w:t xml:space="preserve">These results are similar to previous studies (Dorn et al. 2003, Ramirez-Sierra et al. 2010, Stevens et al. 2015) showing systematically high genetic diversity in </w:t>
      </w:r>
      <w:r w:rsidR="005B78A5" w:rsidRPr="00F75287">
        <w:rPr>
          <w:i/>
        </w:rPr>
        <w:t>T. dimidiata</w:t>
      </w:r>
      <w:r w:rsidR="005B78A5">
        <w:t xml:space="preserve"> despite periodic spraying campaigns both within villages and across the region since 2000.</w:t>
      </w:r>
      <w:r w:rsidR="005B78A5" w:rsidRPr="00DE1556">
        <w:t xml:space="preserve"> </w:t>
      </w:r>
      <w:r>
        <w:t>The</w:t>
      </w:r>
      <w:r w:rsidRPr="00024054">
        <w:t xml:space="preserve"> population inbreeding coefficient </w:t>
      </w:r>
      <w:r>
        <w:t>(</w:t>
      </w:r>
      <w:r w:rsidRPr="00EF5B3C">
        <w:t>F</w:t>
      </w:r>
      <w:r w:rsidRPr="00C00AF5">
        <w:rPr>
          <w:vertAlign w:val="subscript"/>
        </w:rPr>
        <w:t>IS</w:t>
      </w:r>
      <w:r>
        <w:t xml:space="preserve">) </w:t>
      </w:r>
      <w:r w:rsidRPr="00EF5B3C">
        <w:t>decreased</w:t>
      </w:r>
      <w:r>
        <w:t xml:space="preserve"> from 0.29</w:t>
      </w:r>
      <w:r w:rsidRPr="00024054">
        <w:t xml:space="preserve"> to </w:t>
      </w:r>
      <w:r>
        <w:t>0.15</w:t>
      </w:r>
      <w:r w:rsidRPr="00024054">
        <w:t xml:space="preserve"> from the </w:t>
      </w:r>
      <w:r>
        <w:t xml:space="preserve">pre-spray </w:t>
      </w:r>
      <w:r w:rsidRPr="00024054">
        <w:t xml:space="preserve">to the </w:t>
      </w:r>
      <w:r>
        <w:t>8-month post-spray survey, increasing to 0.20</w:t>
      </w:r>
      <w:r w:rsidRPr="00024054">
        <w:t xml:space="preserve"> by the </w:t>
      </w:r>
      <w:r>
        <w:t xml:space="preserve">22-month post-spray </w:t>
      </w:r>
      <w:r w:rsidRPr="00024054">
        <w:t>survey</w:t>
      </w:r>
      <w:r>
        <w:t xml:space="preserve"> (Table 2)</w:t>
      </w:r>
      <w:r w:rsidRPr="00024054">
        <w:t xml:space="preserve">. </w:t>
      </w:r>
      <w:r>
        <w:t>F</w:t>
      </w:r>
      <w:r>
        <w:rPr>
          <w:vertAlign w:val="subscript"/>
        </w:rPr>
        <w:t xml:space="preserve">IS </w:t>
      </w:r>
      <w:r>
        <w:t xml:space="preserve">in </w:t>
      </w:r>
      <w:ins w:id="187" w:author="PLD" w:date="2018-05-03T09:51:00Z">
        <w:r w:rsidR="00225DF4">
          <w:t xml:space="preserve">untreated </w:t>
        </w:r>
      </w:ins>
      <w:r>
        <w:t>El Chaperno was similar to the pre-spray value for El Carrizal both prior to and followi</w:t>
      </w:r>
      <w:r w:rsidR="003A693E">
        <w:t>ng the dispersal season (Table 2</w:t>
      </w:r>
      <w:r>
        <w:t>).</w:t>
      </w:r>
      <w:r w:rsidR="00DE1556" w:rsidRPr="00DE1556">
        <w:t xml:space="preserve"> </w:t>
      </w:r>
    </w:p>
    <w:p w14:paraId="768CC5FF" w14:textId="77777777" w:rsidR="007E1864" w:rsidRPr="00C41C49" w:rsidRDefault="007E1864" w:rsidP="00C41C49">
      <w:pPr>
        <w:ind w:firstLine="864"/>
      </w:pPr>
    </w:p>
    <w:p w14:paraId="1194B27D" w14:textId="77777777" w:rsidR="007E1864" w:rsidRPr="007E1864" w:rsidRDefault="007E1864" w:rsidP="007E1864">
      <w:pPr>
        <w:rPr>
          <w:b/>
          <w:color w:val="000000"/>
        </w:rPr>
      </w:pPr>
      <w:r>
        <w:rPr>
          <w:b/>
          <w:color w:val="000000"/>
        </w:rPr>
        <w:t>Both residual survival and local movement contributed to re-infestation</w:t>
      </w:r>
    </w:p>
    <w:p w14:paraId="109019CA" w14:textId="0BC5F768" w:rsidR="00DE1556" w:rsidRDefault="00477E70" w:rsidP="001142D4">
      <w:pPr>
        <w:ind w:firstLine="864"/>
      </w:pPr>
      <w:r>
        <w:t xml:space="preserve">To determine the source(s) of house re-infestation, we first evaluated whether insects from re-infestated houses represented a random sample of the pre-spray population, </w:t>
      </w:r>
      <w:commentRangeStart w:id="188"/>
      <w:r>
        <w:t>as expected if household infestations were fully eliminated and then repopulated by immigrants without regard to spatial origin.</w:t>
      </w:r>
      <w:commentRangeEnd w:id="188"/>
      <w:r w:rsidR="002B4731">
        <w:rPr>
          <w:rStyle w:val="CommentReference"/>
        </w:rPr>
        <w:commentReference w:id="188"/>
      </w:r>
      <w:r>
        <w:t xml:space="preserve">  The hypothesis of panmictic replacement was not supported: </w:t>
      </w:r>
      <w:r w:rsidR="001142D4">
        <w:t xml:space="preserve">47.2% </w:t>
      </w:r>
      <w:r>
        <w:t xml:space="preserve">of post-spray </w:t>
      </w:r>
      <w:del w:id="189" w:author="PLD" w:date="2018-05-03T09:31:00Z">
        <w:r w:rsidRPr="00740325" w:rsidDel="00740325">
          <w:rPr>
            <w:i/>
            <w:rPrChange w:id="190" w:author="PLD" w:date="2018-05-03T09:32:00Z">
              <w:rPr/>
            </w:rPrChange>
          </w:rPr>
          <w:delText xml:space="preserve">samples </w:delText>
        </w:r>
      </w:del>
      <w:ins w:id="191" w:author="PLD" w:date="2018-05-03T09:31:00Z">
        <w:r w:rsidR="00740325" w:rsidRPr="00740325">
          <w:rPr>
            <w:i/>
            <w:rPrChange w:id="192" w:author="PLD" w:date="2018-05-03T09:32:00Z">
              <w:rPr/>
            </w:rPrChange>
          </w:rPr>
          <w:t>T. dimidiata</w:t>
        </w:r>
        <w:r w:rsidR="00740325">
          <w:t xml:space="preserve"> </w:t>
        </w:r>
      </w:ins>
      <w:r w:rsidR="001142D4">
        <w:t xml:space="preserve">were most closely related to a </w:t>
      </w:r>
      <w:r>
        <w:t xml:space="preserve">pre-spray </w:t>
      </w:r>
      <w:del w:id="193" w:author="PLD" w:date="2018-05-03T09:31:00Z">
        <w:r w:rsidR="001142D4" w:rsidRPr="00740325" w:rsidDel="00740325">
          <w:rPr>
            <w:i/>
            <w:rPrChange w:id="194" w:author="PLD" w:date="2018-05-03T09:32:00Z">
              <w:rPr/>
            </w:rPrChange>
          </w:rPr>
          <w:delText xml:space="preserve">sample </w:delText>
        </w:r>
      </w:del>
      <w:ins w:id="195" w:author="PLD" w:date="2018-05-03T09:31:00Z">
        <w:r w:rsidR="00740325" w:rsidRPr="00740325">
          <w:rPr>
            <w:i/>
            <w:rPrChange w:id="196" w:author="PLD" w:date="2018-05-03T09:32:00Z">
              <w:rPr/>
            </w:rPrChange>
          </w:rPr>
          <w:t>T. dimidiata</w:t>
        </w:r>
        <w:r w:rsidR="00740325">
          <w:t xml:space="preserve"> </w:t>
        </w:r>
      </w:ins>
      <w:r w:rsidR="001142D4">
        <w:t xml:space="preserve">from the same house, significantly more likely than that expected by chance (randomization test, P &lt; 0.001, threshold cutoff = 19.4%).  </w:t>
      </w:r>
      <w:r w:rsidR="00DE1556">
        <w:t>These findings are consistent with direct observation that a single insecticide treatment eliminates &lt;20% of domiciliated insects in a house</w:t>
      </w:r>
      <w:r w:rsidR="00BD1669">
        <w:t>, leaving a large pool of potential survivors to repopulate the house</w:t>
      </w:r>
      <w:r w:rsidR="00DE1556">
        <w:t xml:space="preserve"> (Monroy et al. 1998b). Houses whose construction makes them susceptible to </w:t>
      </w:r>
      <w:r w:rsidR="00DE1556" w:rsidRPr="00F75287">
        <w:rPr>
          <w:i/>
        </w:rPr>
        <w:t>T. dimidiata</w:t>
      </w:r>
      <w:r w:rsidR="00DE1556">
        <w:t xml:space="preserve"> infestation are characterized by the presence of physical refuges where </w:t>
      </w:r>
      <w:r w:rsidR="00DE1556">
        <w:lastRenderedPageBreak/>
        <w:t>insects can hide and possibly escape insecticide contact, including absent or cracked wall plaster, unfinished floors and roofs (Bustamante et al. 2009, 2014, Sol Gaspe et al. 2015). Eggs are also known to be resistant to insecticide (</w:t>
      </w:r>
      <w:r w:rsidR="00DE1556" w:rsidRPr="00024054">
        <w:t>Zeledón</w:t>
      </w:r>
      <w:r w:rsidR="00DE1556">
        <w:t xml:space="preserve"> et al.</w:t>
      </w:r>
      <w:r w:rsidR="00DE1556" w:rsidRPr="00024054">
        <w:t>, 1970</w:t>
      </w:r>
      <w:r w:rsidR="00DE1556">
        <w:t>a), and evolved resistance to pesticides has been reported in related triatomines as a result of sustained eradication programs</w:t>
      </w:r>
      <w:r w:rsidR="005B78A5">
        <w:t xml:space="preserve"> (Mougabure-Cueto &amp; Picollo 2015)</w:t>
      </w:r>
      <w:r w:rsidR="00DE1556">
        <w:t xml:space="preserve">, although resistance has not yet been documented in </w:t>
      </w:r>
      <w:r w:rsidR="00DE1556" w:rsidRPr="00283B5E">
        <w:rPr>
          <w:i/>
        </w:rPr>
        <w:t>T. dimidiata</w:t>
      </w:r>
      <w:r w:rsidR="005B78A5">
        <w:rPr>
          <w:i/>
        </w:rPr>
        <w:t>.</w:t>
      </w:r>
      <w:r>
        <w:t xml:space="preserve"> Moreov</w:t>
      </w:r>
      <w:r w:rsidR="00DE1556">
        <w:t xml:space="preserve">er, insects may enter vacant niches post-spray from the </w:t>
      </w:r>
      <w:r>
        <w:t xml:space="preserve">immediate </w:t>
      </w:r>
      <w:r w:rsidR="00DE1556">
        <w:t xml:space="preserve">peridomestic environment. Peridomestic refuges, including domestic animal enclosures, wood piles, stone walls, and other structures with abundant crevices, can serve as significant insect reservoirs, and blood feeding patterns are suggestive of high levels of movement between the house interior and peridomestic spaces in both </w:t>
      </w:r>
      <w:r w:rsidR="00DE1556" w:rsidRPr="00F75287">
        <w:rPr>
          <w:i/>
        </w:rPr>
        <w:t>T. dimidiata</w:t>
      </w:r>
      <w:r w:rsidR="00DE1556">
        <w:t xml:space="preserve"> and </w:t>
      </w:r>
      <w:commentRangeStart w:id="197"/>
      <w:r w:rsidR="00DE1556" w:rsidRPr="002120A8">
        <w:rPr>
          <w:i/>
        </w:rPr>
        <w:t>T. infestans</w:t>
      </w:r>
      <w:r w:rsidR="00DE1556">
        <w:t xml:space="preserve"> </w:t>
      </w:r>
      <w:commentRangeEnd w:id="197"/>
      <w:r w:rsidR="002B4731">
        <w:rPr>
          <w:rStyle w:val="CommentReference"/>
        </w:rPr>
        <w:commentReference w:id="197"/>
      </w:r>
      <w:r w:rsidR="00DE1556">
        <w:t xml:space="preserve">(Bustamante et al. 2014, De Urieste-Stone et al. 2015, Guertler &amp; Yadon 2015, Provecho et al. 2017).  </w:t>
      </w:r>
    </w:p>
    <w:p w14:paraId="033A0C97" w14:textId="7BD07796" w:rsidR="00477E70" w:rsidRPr="00477E70" w:rsidRDefault="00477E70" w:rsidP="00477E70">
      <w:pPr>
        <w:ind w:firstLine="864"/>
        <w:rPr>
          <w:color w:val="000000"/>
          <w:shd w:val="clear" w:color="auto" w:fill="FFFFFF"/>
        </w:rPr>
      </w:pPr>
      <w:r>
        <w:t xml:space="preserve">When </w:t>
      </w:r>
      <w:del w:id="198" w:author="PLD" w:date="2018-05-03T09:28:00Z">
        <w:r w:rsidRPr="00651207" w:rsidDel="00651207">
          <w:rPr>
            <w:i/>
            <w:rPrChange w:id="199" w:author="PLD" w:date="2018-05-03T09:28:00Z">
              <w:rPr/>
            </w:rPrChange>
          </w:rPr>
          <w:delText xml:space="preserve">samples </w:delText>
        </w:r>
      </w:del>
      <w:ins w:id="200" w:author="PLD" w:date="2018-05-03T09:28:00Z">
        <w:r w:rsidR="00651207" w:rsidRPr="00651207">
          <w:rPr>
            <w:i/>
            <w:rPrChange w:id="201" w:author="PLD" w:date="2018-05-03T09:28:00Z">
              <w:rPr/>
            </w:rPrChange>
          </w:rPr>
          <w:t>T. dimidiata</w:t>
        </w:r>
        <w:r w:rsidR="00651207">
          <w:t xml:space="preserve"> </w:t>
        </w:r>
      </w:ins>
      <w:r>
        <w:t>were most closely related to a pre-spray insect from a different house, the mean distance between houses was significantly shorter than that expected if dispersal had occurred at random, suggesting that post-spray immigration resulted from localized movement (randomization test, P &lt; 0.001; Supplementary Fig. S4).    The spatial pattern of infestation also suggested dispersal from neighboring houses; although no</w:t>
      </w:r>
      <w:r w:rsidRPr="00024054">
        <w:rPr>
          <w:color w:val="000000"/>
          <w:shd w:val="clear" w:color="auto" w:fill="FFFFFF"/>
        </w:rPr>
        <w:t xml:space="preserve"> spatial clustering </w:t>
      </w:r>
      <w:r>
        <w:rPr>
          <w:color w:val="000000"/>
          <w:shd w:val="clear" w:color="auto" w:fill="FFFFFF"/>
        </w:rPr>
        <w:t>of infested houses was found in the pre-spray survey</w:t>
      </w:r>
      <w:r w:rsidRPr="00024054">
        <w:rPr>
          <w:color w:val="000000"/>
          <w:shd w:val="clear" w:color="auto" w:fill="FFFFFF"/>
        </w:rPr>
        <w:t>, significant clustering was observed among infested hous</w:t>
      </w:r>
      <w:r>
        <w:rPr>
          <w:color w:val="000000"/>
          <w:shd w:val="clear" w:color="auto" w:fill="FFFFFF"/>
        </w:rPr>
        <w:t>es eight months a</w:t>
      </w:r>
      <w:r w:rsidRPr="00024054">
        <w:rPr>
          <w:color w:val="000000"/>
          <w:shd w:val="clear" w:color="auto" w:fill="FFFFFF"/>
        </w:rPr>
        <w:t>fter the insecticide application</w:t>
      </w:r>
      <w:r>
        <w:rPr>
          <w:color w:val="000000"/>
          <w:shd w:val="clear" w:color="auto" w:fill="FFFFFF"/>
        </w:rPr>
        <w:t>, mostly driven by the presence</w:t>
      </w:r>
      <w:r w:rsidRPr="00024054">
        <w:rPr>
          <w:color w:val="000000"/>
          <w:shd w:val="clear" w:color="auto" w:fill="FFFFFF"/>
        </w:rPr>
        <w:t xml:space="preserve"> of nymph</w:t>
      </w:r>
      <w:r>
        <w:rPr>
          <w:color w:val="000000"/>
          <w:shd w:val="clear" w:color="auto" w:fill="FFFFFF"/>
        </w:rPr>
        <w:t>s, which are known to disperse on foot between houses</w:t>
      </w:r>
      <w:r w:rsidRPr="00024054">
        <w:rPr>
          <w:color w:val="000000"/>
          <w:shd w:val="clear" w:color="auto" w:fill="FFFFFF"/>
        </w:rPr>
        <w:t xml:space="preserve"> </w:t>
      </w:r>
      <w:r>
        <w:rPr>
          <w:color w:val="000000"/>
          <w:shd w:val="clear" w:color="auto" w:fill="FFFFFF"/>
        </w:rPr>
        <w:t>(</w:t>
      </w:r>
      <w:r>
        <w:rPr>
          <w:color w:val="000000"/>
        </w:rPr>
        <w:t>Monroy et al. 2003)</w:t>
      </w:r>
      <w:r>
        <w:rPr>
          <w:color w:val="000000"/>
          <w:shd w:val="clear" w:color="auto" w:fill="FFFFFF"/>
        </w:rPr>
        <w:t xml:space="preserve"> (R= 0.831, z=-4.29, p=0.019)</w:t>
      </w:r>
      <w:r w:rsidRPr="00024054">
        <w:rPr>
          <w:color w:val="000000"/>
          <w:shd w:val="clear" w:color="auto" w:fill="FFFFFF"/>
        </w:rPr>
        <w:t xml:space="preserve">. The </w:t>
      </w:r>
      <w:r>
        <w:rPr>
          <w:color w:val="000000"/>
          <w:shd w:val="clear" w:color="auto" w:fill="FFFFFF"/>
        </w:rPr>
        <w:t>22-month</w:t>
      </w:r>
      <w:r w:rsidRPr="00024054">
        <w:rPr>
          <w:color w:val="000000"/>
          <w:shd w:val="clear" w:color="auto" w:fill="FFFFFF"/>
        </w:rPr>
        <w:t xml:space="preserve"> </w:t>
      </w:r>
      <w:r>
        <w:rPr>
          <w:color w:val="000000"/>
          <w:shd w:val="clear" w:color="auto" w:fill="FFFFFF"/>
        </w:rPr>
        <w:t xml:space="preserve">post-spray </w:t>
      </w:r>
      <w:r w:rsidRPr="00024054">
        <w:rPr>
          <w:color w:val="000000"/>
          <w:shd w:val="clear" w:color="auto" w:fill="FFFFFF"/>
        </w:rPr>
        <w:t xml:space="preserve">survey </w:t>
      </w:r>
      <w:r>
        <w:rPr>
          <w:color w:val="000000"/>
          <w:shd w:val="clear" w:color="auto" w:fill="FFFFFF"/>
        </w:rPr>
        <w:t>also showed</w:t>
      </w:r>
      <w:r w:rsidRPr="00024054">
        <w:rPr>
          <w:color w:val="000000"/>
          <w:shd w:val="clear" w:color="auto" w:fill="FFFFFF"/>
        </w:rPr>
        <w:t xml:space="preserve"> significant clustering among infested houses</w:t>
      </w:r>
      <w:r>
        <w:rPr>
          <w:color w:val="000000"/>
          <w:shd w:val="clear" w:color="auto" w:fill="FFFFFF"/>
        </w:rPr>
        <w:t>,</w:t>
      </w:r>
      <w:r w:rsidRPr="00024054">
        <w:rPr>
          <w:color w:val="000000"/>
          <w:shd w:val="clear" w:color="auto" w:fill="FFFFFF"/>
        </w:rPr>
        <w:t xml:space="preserve"> driven by </w:t>
      </w:r>
      <w:r>
        <w:rPr>
          <w:color w:val="000000"/>
          <w:shd w:val="clear" w:color="auto" w:fill="FFFFFF"/>
        </w:rPr>
        <w:t xml:space="preserve">the </w:t>
      </w:r>
      <w:r w:rsidRPr="00024054">
        <w:rPr>
          <w:color w:val="000000"/>
          <w:shd w:val="clear" w:color="auto" w:fill="FFFFFF"/>
        </w:rPr>
        <w:t>presence of nymphs (R= 0.644, z=-10.13, p&lt;0.001) and males (R=0.813, z=-6.91, p&lt;0.018).</w:t>
      </w:r>
    </w:p>
    <w:p w14:paraId="6501A4CA" w14:textId="1D437F6B" w:rsidR="005B78A5" w:rsidRDefault="001142D4" w:rsidP="005B78A5">
      <w:pPr>
        <w:ind w:firstLine="720"/>
      </w:pPr>
      <w:r>
        <w:t xml:space="preserve">Both within-household </w:t>
      </w:r>
      <w:r w:rsidR="005B78A5">
        <w:t xml:space="preserve">and population-level </w:t>
      </w:r>
      <w:r>
        <w:t xml:space="preserve">genetic analyses </w:t>
      </w:r>
      <w:r w:rsidR="00BD1669">
        <w:t xml:space="preserve">in </w:t>
      </w:r>
      <w:ins w:id="202" w:author="PLD" w:date="2018-05-03T10:01:00Z">
        <w:r w:rsidR="00180FB3">
          <w:t xml:space="preserve">treated </w:t>
        </w:r>
      </w:ins>
      <w:r w:rsidR="00BD1669">
        <w:t xml:space="preserve">El Carrizal </w:t>
      </w:r>
      <w:r>
        <w:t xml:space="preserve">were </w:t>
      </w:r>
      <w:r w:rsidR="00477E70">
        <w:t xml:space="preserve">also </w:t>
      </w:r>
      <w:r>
        <w:t xml:space="preserve">consistent with a combination of incomplete elimination and </w:t>
      </w:r>
      <w:r w:rsidR="00FA428C">
        <w:t xml:space="preserve">within-village </w:t>
      </w:r>
      <w:r>
        <w:t>local dispersal</w:t>
      </w:r>
      <w:r w:rsidR="00810FFC">
        <w:t xml:space="preserve"> </w:t>
      </w:r>
      <w:r w:rsidR="00810FFC">
        <w:lastRenderedPageBreak/>
        <w:t>following spraying</w:t>
      </w:r>
      <w:r>
        <w:t xml:space="preserve">.  </w:t>
      </w:r>
      <w:r w:rsidR="00810FFC">
        <w:t xml:space="preserve">Kinship distributions shifted significantly following spraying </w:t>
      </w:r>
      <w:r w:rsidR="005B78A5" w:rsidRPr="00024054">
        <w:t>(</w:t>
      </w:r>
      <w:r w:rsidR="005B78A5">
        <w:t xml:space="preserve">Kolmogorov-Smirnov test, </w:t>
      </w:r>
      <w:r w:rsidR="005B78A5" w:rsidRPr="00024054">
        <w:t>D= 0.121, p</w:t>
      </w:r>
      <w:r w:rsidR="005B78A5">
        <w:t>&lt;</w:t>
      </w:r>
      <w:r w:rsidR="005B78A5" w:rsidRPr="00024054">
        <w:t>0.00</w:t>
      </w:r>
      <w:r w:rsidR="005B78A5">
        <w:t>5</w:t>
      </w:r>
      <w:r w:rsidR="005B78A5" w:rsidRPr="00024054">
        <w:t>)</w:t>
      </w:r>
      <w:r w:rsidR="00E94A4D">
        <w:t>; u</w:t>
      </w:r>
      <w:r w:rsidR="005B78A5">
        <w:t xml:space="preserve">nlike the unimodal distribution prior to spraying, the 8-month post-spray households were dominated by a mode of unrelated individuals (k=0) in addition to density peaks for </w:t>
      </w:r>
      <w:r w:rsidR="005B78A5" w:rsidRPr="00024054">
        <w:t>distantly related (k=0.08) and</w:t>
      </w:r>
      <w:r w:rsidR="005B78A5">
        <w:t xml:space="preserve"> more closely-related individuals (k=0.18</w:t>
      </w:r>
      <w:r w:rsidR="005B78A5" w:rsidRPr="00024054">
        <w:t>)</w:t>
      </w:r>
      <w:r w:rsidR="005B78A5">
        <w:t xml:space="preserve"> </w:t>
      </w:r>
      <w:r w:rsidR="005B78A5" w:rsidRPr="00024054">
        <w:t>(</w:t>
      </w:r>
      <w:r w:rsidR="005B78A5">
        <w:t xml:space="preserve">Fig 1B). The 22-month post-spray distribution </w:t>
      </w:r>
      <w:del w:id="203" w:author="PLD" w:date="2018-05-03T10:13:00Z">
        <w:r w:rsidR="005B78A5" w:rsidDel="00E32AF1">
          <w:delText>was again</w:delText>
        </w:r>
      </w:del>
      <w:ins w:id="204" w:author="PLD" w:date="2018-05-03T10:13:00Z">
        <w:r w:rsidR="00E32AF1">
          <w:t>returned to</w:t>
        </w:r>
      </w:ins>
      <w:r w:rsidR="005B78A5">
        <w:t xml:space="preserve"> </w:t>
      </w:r>
      <w:r w:rsidR="00E94A4D">
        <w:t>unimodal (median k=</w:t>
      </w:r>
      <w:r w:rsidR="005B78A5">
        <w:t xml:space="preserve">0.082) and did not differ significantly from either the pre-spray or the 8-month post-spray distribution (Fig. 1C). </w:t>
      </w:r>
    </w:p>
    <w:p w14:paraId="0B1BD279" w14:textId="4D88B8D4" w:rsidR="001142D4" w:rsidRPr="00024054" w:rsidRDefault="00E94A4D" w:rsidP="001142D4">
      <w:pPr>
        <w:ind w:firstLine="864"/>
      </w:pPr>
      <w:r>
        <w:t xml:space="preserve">Spatial analysis of </w:t>
      </w:r>
      <w:r w:rsidR="00810FFC">
        <w:t xml:space="preserve">population </w:t>
      </w:r>
      <w:r>
        <w:t xml:space="preserve">genetic structure across the village </w:t>
      </w:r>
      <w:r w:rsidR="001142D4" w:rsidRPr="00024054">
        <w:t xml:space="preserve">from all three surveys (N=245) </w:t>
      </w:r>
      <w:r>
        <w:t>recovered</w:t>
      </w:r>
      <w:r w:rsidR="001142D4">
        <w:t xml:space="preserve"> four genetically distinct cluster</w:t>
      </w:r>
      <w:r w:rsidR="001142D4" w:rsidRPr="00024054">
        <w:t>s</w:t>
      </w:r>
      <w:r w:rsidR="001142D4">
        <w:t>, all of which were present in the pre-spray collection</w:t>
      </w:r>
      <w:r w:rsidR="001142D4" w:rsidRPr="00024054">
        <w:t xml:space="preserve"> (</w:t>
      </w:r>
      <w:r w:rsidR="003005B5">
        <w:t>Fig 3</w:t>
      </w:r>
      <w:r w:rsidR="001142D4">
        <w:t>A</w:t>
      </w:r>
      <w:r w:rsidR="00CE1864">
        <w:t xml:space="preserve"> insert</w:t>
      </w:r>
      <w:r w:rsidR="001142D4" w:rsidRPr="00024054">
        <w:t>).</w:t>
      </w:r>
      <w:r w:rsidR="001142D4">
        <w:t xml:space="preserve"> Cluster representation within the population changed significantly across sampling periods (G-test of heterogeneity, G</w:t>
      </w:r>
      <w:r w:rsidR="001142D4">
        <w:rPr>
          <w:vertAlign w:val="subscript"/>
        </w:rPr>
        <w:t>6</w:t>
      </w:r>
      <w:r w:rsidR="001142D4">
        <w:t xml:space="preserve"> = 21.5, P &lt; 0.01)</w:t>
      </w:r>
      <w:r w:rsidR="00FA428C">
        <w:t xml:space="preserve">, </w:t>
      </w:r>
      <w:r w:rsidR="001142D4">
        <w:t xml:space="preserve">driven by a shift between the pre-spray and 8-month post-spray </w:t>
      </w:r>
      <w:del w:id="205" w:author="PLD" w:date="2018-05-03T09:28:00Z">
        <w:r w:rsidR="001142D4" w:rsidRPr="00651207" w:rsidDel="00651207">
          <w:rPr>
            <w:i/>
            <w:rPrChange w:id="206" w:author="PLD" w:date="2018-05-03T09:28:00Z">
              <w:rPr/>
            </w:rPrChange>
          </w:rPr>
          <w:delText xml:space="preserve">samples </w:delText>
        </w:r>
      </w:del>
      <w:ins w:id="207" w:author="PLD" w:date="2018-05-03T09:28:00Z">
        <w:r w:rsidR="00651207" w:rsidRPr="00651207">
          <w:rPr>
            <w:i/>
            <w:rPrChange w:id="208" w:author="PLD" w:date="2018-05-03T09:28:00Z">
              <w:rPr/>
            </w:rPrChange>
          </w:rPr>
          <w:t>T. dimidiata</w:t>
        </w:r>
        <w:r w:rsidR="00651207">
          <w:t xml:space="preserve"> </w:t>
        </w:r>
      </w:ins>
      <w:r w:rsidR="001142D4">
        <w:t>(G</w:t>
      </w:r>
      <w:r w:rsidR="001142D4">
        <w:rPr>
          <w:vertAlign w:val="subscript"/>
        </w:rPr>
        <w:t>6</w:t>
      </w:r>
      <w:r w:rsidR="001142D4">
        <w:t xml:space="preserve"> = 15.8, P &lt; 0.02). Cluster 1 dropped from 18% of the population in the pre-spray survey to only 3% in the 8-month post-spray survey, and cluster 4, the rarest initially, was not detected in the 8-mont</w:t>
      </w:r>
      <w:r w:rsidR="003005B5">
        <w:t>h post-spray population (Fig. 3</w:t>
      </w:r>
      <w:r w:rsidR="00CE1864">
        <w:t>A</w:t>
      </w:r>
      <w:r w:rsidR="001142D4">
        <w:t xml:space="preserve">). </w:t>
      </w:r>
      <w:r w:rsidR="00FA428C">
        <w:t>Yet a</w:t>
      </w:r>
      <w:r w:rsidR="001142D4">
        <w:t>ll four were found in the final p</w:t>
      </w:r>
      <w:r w:rsidR="00CE1864">
        <w:t>ost-spray sampling</w:t>
      </w:r>
      <w:r w:rsidR="001142D4">
        <w:t>, and the composition of the population had returned to proportions not different from the pre-spray survey (G</w:t>
      </w:r>
      <w:r w:rsidR="001142D4">
        <w:rPr>
          <w:vertAlign w:val="subscript"/>
        </w:rPr>
        <w:t>6</w:t>
      </w:r>
      <w:r w:rsidR="001142D4">
        <w:t xml:space="preserve"> = 4.4, P = 0.62). </w:t>
      </w:r>
      <w:r w:rsidR="00467BE0">
        <w:t>As with spatial patterns of infestation</w:t>
      </w:r>
      <w:r w:rsidR="001142D4">
        <w:t>, houses were positively</w:t>
      </w:r>
      <w:r w:rsidR="001142D4" w:rsidRPr="000D4A6C">
        <w:t xml:space="preserve"> spatially autocorrelated</w:t>
      </w:r>
      <w:r w:rsidR="001142D4">
        <w:t xml:space="preserve"> in cluster membership </w:t>
      </w:r>
      <w:r w:rsidR="001142D4" w:rsidRPr="00FC1360">
        <w:t xml:space="preserve">in </w:t>
      </w:r>
      <w:r w:rsidR="001142D4">
        <w:t xml:space="preserve">both </w:t>
      </w:r>
      <w:r w:rsidR="001142D4" w:rsidRPr="00FC1360">
        <w:t xml:space="preserve">the </w:t>
      </w:r>
      <w:r w:rsidR="001142D4" w:rsidRPr="000D4A6C">
        <w:t>pre-spray</w:t>
      </w:r>
      <w:r w:rsidR="001142D4">
        <w:t xml:space="preserve"> </w:t>
      </w:r>
      <w:r w:rsidR="001142D4" w:rsidRPr="00FC1360">
        <w:t xml:space="preserve">and </w:t>
      </w:r>
      <w:r w:rsidR="001142D4">
        <w:t>22-month</w:t>
      </w:r>
      <w:r w:rsidR="001142D4" w:rsidRPr="00FC1360">
        <w:t xml:space="preserve"> </w:t>
      </w:r>
      <w:r w:rsidR="001142D4" w:rsidRPr="000D4A6C">
        <w:t xml:space="preserve">post-spray </w:t>
      </w:r>
      <w:r w:rsidR="001142D4" w:rsidRPr="00FC1360">
        <w:t xml:space="preserve">surveys </w:t>
      </w:r>
      <w:r w:rsidR="001142D4" w:rsidRPr="000D4A6C">
        <w:t>up to</w:t>
      </w:r>
      <w:r w:rsidR="001142D4" w:rsidRPr="00FC1360">
        <w:t xml:space="preserve"> a range of 362 meters</w:t>
      </w:r>
      <w:r w:rsidR="00467BE0">
        <w:t>, suggesting local exchange of migrants</w:t>
      </w:r>
      <w:r w:rsidR="001142D4">
        <w:t xml:space="preserve"> </w:t>
      </w:r>
      <w:r w:rsidR="001142D4" w:rsidRPr="00024054">
        <w:t>(</w:t>
      </w:r>
      <w:r w:rsidR="003005B5">
        <w:t>Fig 3</w:t>
      </w:r>
      <w:r w:rsidR="00CE1864">
        <w:t>B</w:t>
      </w:r>
      <w:r w:rsidR="001142D4" w:rsidRPr="00024054">
        <w:t>)</w:t>
      </w:r>
      <w:r w:rsidR="001142D4">
        <w:t>. No consistent pattern of spatial autocorrelation was detected in the 8-month post-spray survey, although the small number of infested houses reduced the power of the test for most distance classes (n=1-16 compar</w:t>
      </w:r>
      <w:r w:rsidR="003005B5">
        <w:t>isons per distance class; Fig 3</w:t>
      </w:r>
      <w:r w:rsidR="00CE1864">
        <w:t>B</w:t>
      </w:r>
      <w:r w:rsidR="001142D4">
        <w:t xml:space="preserve">). </w:t>
      </w:r>
    </w:p>
    <w:p w14:paraId="45662474" w14:textId="2537C88F" w:rsidR="00687224" w:rsidRDefault="00533255" w:rsidP="00533255">
      <w:pPr>
        <w:ind w:firstLine="864"/>
        <w:rPr>
          <w:color w:val="000000"/>
        </w:rPr>
      </w:pPr>
      <w:r>
        <w:t>Dispersal in the absence of spraying</w:t>
      </w:r>
      <w:r w:rsidR="00FA428C">
        <w:t xml:space="preserve"> did not alter overall population-genetic pa</w:t>
      </w:r>
      <w:r w:rsidR="003005B5">
        <w:t xml:space="preserve">rameters in </w:t>
      </w:r>
      <w:ins w:id="209" w:author="PLD" w:date="2018-05-03T10:14:00Z">
        <w:r w:rsidR="006029B3">
          <w:t xml:space="preserve">untreated </w:t>
        </w:r>
      </w:ins>
      <w:r w:rsidR="003005B5">
        <w:t>El Chaperno (Table 2</w:t>
      </w:r>
      <w:r w:rsidR="00FA428C">
        <w:t xml:space="preserve">), but within-village movement associated with the dispersal season </w:t>
      </w:r>
      <w:r>
        <w:t xml:space="preserve">similar to that observed in </w:t>
      </w:r>
      <w:ins w:id="210" w:author="PLD" w:date="2018-05-03T10:14:00Z">
        <w:r w:rsidR="006029B3">
          <w:t xml:space="preserve">treated </w:t>
        </w:r>
      </w:ins>
      <w:bookmarkStart w:id="211" w:name="_GoBack"/>
      <w:bookmarkEnd w:id="211"/>
      <w:r>
        <w:t xml:space="preserve">El Carrizal </w:t>
      </w:r>
      <w:r w:rsidR="00FA428C">
        <w:t xml:space="preserve">was detected. </w:t>
      </w:r>
      <w:r w:rsidR="00810FFC">
        <w:t xml:space="preserve">Kinship distributions within </w:t>
      </w:r>
      <w:r w:rsidR="00810FFC">
        <w:lastRenderedPageBreak/>
        <w:t>houses shifted significantly in El Chaperno following the March-May dispersal season</w:t>
      </w:r>
      <w:r w:rsidR="00810FFC" w:rsidRPr="00024054">
        <w:t xml:space="preserve"> (D= 0.209, p=0.0017)</w:t>
      </w:r>
      <w:r w:rsidR="00810FFC">
        <w:t xml:space="preserve">, from a multi-modal distribution of kinship values to a right-skewed distribution in the post-dispersal survey (median k=0.061) predominantly driven by a peak of distant kinship (k=0.04) but lacking the higher-relatedness modes from prior to the dispersal season </w:t>
      </w:r>
      <w:r w:rsidR="00810FFC" w:rsidRPr="00024054">
        <w:t>(</w:t>
      </w:r>
      <w:r w:rsidR="00810FFC">
        <w:t>Fig. 2B</w:t>
      </w:r>
      <w:r w:rsidR="00810FFC" w:rsidRPr="00024054">
        <w:t xml:space="preserve">). </w:t>
      </w:r>
      <w:r w:rsidR="00FA428C" w:rsidRPr="00024054">
        <w:rPr>
          <w:color w:val="000000"/>
          <w:shd w:val="clear" w:color="auto" w:fill="FFFFFF"/>
        </w:rPr>
        <w:t xml:space="preserve">The </w:t>
      </w:r>
      <w:r w:rsidR="00FA428C">
        <w:t xml:space="preserve">El Chaperno </w:t>
      </w:r>
      <w:r w:rsidR="00FA428C" w:rsidRPr="00024054">
        <w:rPr>
          <w:color w:val="000000"/>
        </w:rPr>
        <w:t>population</w:t>
      </w:r>
      <w:r w:rsidR="00FA428C">
        <w:t xml:space="preserve">, including both pre- and post-dispersal season </w:t>
      </w:r>
      <w:del w:id="212" w:author="PLD" w:date="2018-05-03T09:29:00Z">
        <w:r w:rsidR="00FA428C" w:rsidRPr="00694B3B" w:rsidDel="00694B3B">
          <w:rPr>
            <w:i/>
            <w:rPrChange w:id="213" w:author="PLD" w:date="2018-05-03T09:29:00Z">
              <w:rPr/>
            </w:rPrChange>
          </w:rPr>
          <w:delText>samples</w:delText>
        </w:r>
      </w:del>
      <w:ins w:id="214" w:author="PLD" w:date="2018-05-03T09:29:00Z">
        <w:r w:rsidR="00694B3B" w:rsidRPr="00694B3B">
          <w:rPr>
            <w:i/>
            <w:rPrChange w:id="215" w:author="PLD" w:date="2018-05-03T09:29:00Z">
              <w:rPr/>
            </w:rPrChange>
          </w:rPr>
          <w:t>T. dimidiata</w:t>
        </w:r>
      </w:ins>
      <w:r w:rsidR="00FA428C">
        <w:t>,</w:t>
      </w:r>
      <w:r w:rsidR="00FA428C" w:rsidRPr="00024054">
        <w:t xml:space="preserve"> </w:t>
      </w:r>
      <w:r w:rsidR="00FA428C">
        <w:t xml:space="preserve">was separated into two genetically distinct clusters, each containing roughly similar proportions of individuals at each sampling point </w:t>
      </w:r>
      <w:r w:rsidR="00FA428C" w:rsidRPr="00024054">
        <w:t>(</w:t>
      </w:r>
      <w:r w:rsidR="00FA428C">
        <w:t>prior to dispersal: 0.39:0.61; followin</w:t>
      </w:r>
      <w:r w:rsidR="003005B5">
        <w:t>g dispersal: 0.53:0.47) (Fig. 4A)</w:t>
      </w:r>
      <w:r w:rsidR="00FA428C">
        <w:t>. Prior to dispersal, spatial autocorrelation of house cluster membership was limited to short and relatively long di</w:t>
      </w:r>
      <w:r w:rsidR="003005B5">
        <w:t>stances (38m, 370-390m; Fig. 4B</w:t>
      </w:r>
      <w:r w:rsidR="00FA428C">
        <w:t xml:space="preserve">); following the dispersal season, however, genetic </w:t>
      </w:r>
      <w:r w:rsidR="00467BE0">
        <w:t>cluster membership</w:t>
      </w:r>
      <w:r w:rsidR="00FA428C">
        <w:t xml:space="preserve"> was positively autocorrela</w:t>
      </w:r>
      <w:r w:rsidR="003005B5">
        <w:t>ted up to a range of 150m</w:t>
      </w:r>
      <w:r w:rsidR="00FA428C">
        <w:t xml:space="preserve">.  </w:t>
      </w:r>
      <w:r w:rsidR="00E21066" w:rsidRPr="00024054">
        <w:rPr>
          <w:color w:val="000000"/>
        </w:rPr>
        <w:tab/>
      </w:r>
    </w:p>
    <w:p w14:paraId="7A914E54" w14:textId="50BAC3B5" w:rsidR="00687224" w:rsidRDefault="00687224" w:rsidP="00687224">
      <w:pPr>
        <w:ind w:firstLine="720"/>
      </w:pPr>
      <w:r>
        <w:t xml:space="preserve">The flow of dispersers appeared to be driven by local movement from high-infestation houses. This was most clearly seen in El Chaperno, where a single house (D-54) initially contained 21% of all </w:t>
      </w:r>
      <w:del w:id="216" w:author="PLD" w:date="2018-05-03T09:29:00Z">
        <w:r w:rsidRPr="00694B3B" w:rsidDel="00694B3B">
          <w:rPr>
            <w:i/>
            <w:rPrChange w:id="217" w:author="PLD" w:date="2018-05-03T09:29:00Z">
              <w:rPr/>
            </w:rPrChange>
          </w:rPr>
          <w:delText xml:space="preserve">samples </w:delText>
        </w:r>
      </w:del>
      <w:ins w:id="218" w:author="PLD" w:date="2018-05-03T09:29:00Z">
        <w:r w:rsidR="00694B3B" w:rsidRPr="00694B3B">
          <w:rPr>
            <w:i/>
            <w:rPrChange w:id="219" w:author="PLD" w:date="2018-05-03T09:29:00Z">
              <w:rPr/>
            </w:rPrChange>
          </w:rPr>
          <w:t>T. dimidiata</w:t>
        </w:r>
        <w:r w:rsidR="00694B3B">
          <w:t xml:space="preserve"> </w:t>
        </w:r>
      </w:ins>
      <w:r>
        <w:t>forming genetic cluster 1 and was relatively distinct from nearby houses in cluster membership, but following dispersal both overall infestation incidence and cluster 1 membership increased in the area immediately</w:t>
      </w:r>
      <w:r w:rsidR="003005B5">
        <w:t xml:space="preserve"> surrounding this house (Fig. 4A</w:t>
      </w:r>
      <w:r>
        <w:t xml:space="preserve">).  </w:t>
      </w:r>
      <w:r w:rsidR="00390329">
        <w:t xml:space="preserve">This conclusion is congruent with previous findings that show </w:t>
      </w:r>
      <w:r w:rsidR="00390329">
        <w:rPr>
          <w:rFonts w:ascii="TimesNewRomanPS-ItalicMT" w:hAnsi="TimesNewRomanPS-ItalicMT" w:cs="TimesNewRomanPS-ItalicMT"/>
          <w:i/>
          <w:iCs/>
        </w:rPr>
        <w:t xml:space="preserve">T. dimidiata </w:t>
      </w:r>
      <w:r w:rsidR="00390329">
        <w:t xml:space="preserve">to be a relatively poor flier that depends on terrestrial movement or passive transportation, implying that dispersal is most likely at short distances (Dumonteil et al. 2004, Monroy et al. 2003). </w:t>
      </w:r>
      <w:r w:rsidR="00467BE0">
        <w:t>Low density of</w:t>
      </w:r>
      <w:r w:rsidR="00390329">
        <w:t xml:space="preserve"> potential source houses post-spraying may explain the relatively larger spatial scale of autocorrelation in El Carrizal, as dispersers are likely to encounter few competitors for vacant niches even at higher distances from their natal source.   Local dispersal may be a typical feature of Chagas vectors, as proximity to nearest infested house also significantly predicted infestation by </w:t>
      </w:r>
      <w:r w:rsidR="00390329" w:rsidRPr="00F75287">
        <w:rPr>
          <w:i/>
        </w:rPr>
        <w:t>T. infestans</w:t>
      </w:r>
      <w:r w:rsidR="00390329">
        <w:t xml:space="preserve"> in Gran Chaco, Argentina (Sol Gaspe et al. 2015).  </w:t>
      </w:r>
    </w:p>
    <w:p w14:paraId="3376E4B4" w14:textId="77777777" w:rsidR="00E21066" w:rsidRDefault="00440C42" w:rsidP="00390329">
      <w:pPr>
        <w:ind w:firstLine="864"/>
      </w:pPr>
      <w:r>
        <w:lastRenderedPageBreak/>
        <w:t xml:space="preserve"> </w:t>
      </w:r>
    </w:p>
    <w:p w14:paraId="73308E5A" w14:textId="77777777" w:rsidR="00E21066" w:rsidRPr="00D73CD0" w:rsidRDefault="00E21066" w:rsidP="00E21066">
      <w:pPr>
        <w:pStyle w:val="Heading2"/>
        <w:rPr>
          <w:rFonts w:eastAsiaTheme="minorHAnsi"/>
        </w:rPr>
      </w:pPr>
      <w:bookmarkStart w:id="220" w:name="_Toc483579434"/>
      <w:r>
        <w:rPr>
          <w:rFonts w:eastAsiaTheme="minorHAnsi"/>
        </w:rPr>
        <w:t>Discussion</w:t>
      </w:r>
      <w:bookmarkEnd w:id="220"/>
    </w:p>
    <w:p w14:paraId="28D1FF0B" w14:textId="77777777" w:rsidR="00B177A2" w:rsidRDefault="002F396F" w:rsidP="00390329">
      <w:pPr>
        <w:ind w:firstLine="864"/>
      </w:pPr>
      <w:r>
        <w:t>Targeted i</w:t>
      </w:r>
      <w:r w:rsidR="00F63029">
        <w:t xml:space="preserve">nsecticide treatment is an </w:t>
      </w:r>
      <w:r>
        <w:t xml:space="preserve">economically attractive method for controlling Chagas disease vectors in Central America, yet its effectiveness can be short-lived. </w:t>
      </w:r>
      <w:r w:rsidR="00533255">
        <w:t>Whether this is the result of insecticide ineffectiveness, shifting of insects from infested to uninfested houses, or influx from the surrounding sylvan environment has been challenging to determine</w:t>
      </w:r>
      <w:r w:rsidR="00390329">
        <w:t xml:space="preserve"> due to poor resolution from morphological and molecular markers used </w:t>
      </w:r>
      <w:r w:rsidR="00467BE0">
        <w:t xml:space="preserve">in the past </w:t>
      </w:r>
      <w:r w:rsidR="00390329">
        <w:t>to distinguish</w:t>
      </w:r>
      <w:r w:rsidR="00533255">
        <w:t xml:space="preserve"> sources of origin of re-infesting insects</w:t>
      </w:r>
      <w:r w:rsidR="00DE1556">
        <w:t xml:space="preserve"> (e.g., morphometry, Hernandez et al. 2013; mtDNA sequence variation, Quisberth et al. 2011; microsatellites, Stevens et al. 2015)</w:t>
      </w:r>
      <w:r w:rsidR="00533255">
        <w:t xml:space="preserve">.  Although SNP loci are individually low in variability, by including information from thousands of loci encompassing a range of minor allele frequencies, </w:t>
      </w:r>
      <w:r w:rsidR="00390329">
        <w:t>the SNP markers derived from GBS sequencing used in this study were successful at resolving kinship patterns at the household, local, and village scale, allowing a greater precision of source assignment than was possible previously</w:t>
      </w:r>
      <w:r w:rsidR="00533255">
        <w:t xml:space="preserve">.  </w:t>
      </w:r>
      <w:r>
        <w:t xml:space="preserve">The results of this study suggest two main reasons for population recovery of the vector </w:t>
      </w:r>
      <w:r w:rsidR="00F75287" w:rsidRPr="00F75287">
        <w:rPr>
          <w:i/>
        </w:rPr>
        <w:t>T. dimidiata</w:t>
      </w:r>
      <w:r>
        <w:t xml:space="preserve"> in Guatemalan villages. First, </w:t>
      </w:r>
      <w:r w:rsidR="00E1510F">
        <w:t xml:space="preserve">targeted </w:t>
      </w:r>
      <w:r>
        <w:t xml:space="preserve">spraying is ineffective at completely eliminating infestations, resulting in endemic recovery as survivors reproduce and repopulate available domestic niches. Second, houses with surviving insects, whether due to initial non-detection </w:t>
      </w:r>
      <w:r w:rsidR="00FB57E4">
        <w:t xml:space="preserve">(Monroy et al. 1998a) </w:t>
      </w:r>
      <w:r>
        <w:t>or survival of insecticide treatment, can serve as a local reservoir for re</w:t>
      </w:r>
      <w:r w:rsidR="00E1510F">
        <w:t>-infestation</w:t>
      </w:r>
      <w:r>
        <w:t xml:space="preserve"> of nearby houses.  </w:t>
      </w:r>
      <w:r w:rsidR="00450E9D">
        <w:t>Sylvan</w:t>
      </w:r>
      <w:r w:rsidR="00466C8B">
        <w:t xml:space="preserve"> influx appears to be a less important mechanism of re</w:t>
      </w:r>
      <w:r w:rsidR="00E1510F">
        <w:t>-infestation</w:t>
      </w:r>
      <w:r w:rsidR="00466C8B">
        <w:t xml:space="preserve"> than within-village processes</w:t>
      </w:r>
      <w:r w:rsidR="00731208">
        <w:t>, which is consistent with the high level of deforestation in this region of Guatemala</w:t>
      </w:r>
      <w:r w:rsidR="00466C8B">
        <w:t xml:space="preserve">.  </w:t>
      </w:r>
    </w:p>
    <w:p w14:paraId="1B3215A6" w14:textId="77777777" w:rsidR="00E21066" w:rsidRPr="00BB046D" w:rsidRDefault="00E21066" w:rsidP="00BB046D">
      <w:pPr>
        <w:ind w:firstLine="864"/>
        <w:rPr>
          <w:color w:val="000000"/>
        </w:rPr>
      </w:pPr>
      <w:r>
        <w:t>Our findings address one of the most limiting characteristics of chemical</w:t>
      </w:r>
      <w:r w:rsidR="00A4719A">
        <w:t xml:space="preserve"> </w:t>
      </w:r>
      <w:r>
        <w:t>control: the inability to prevent population recovery after the</w:t>
      </w:r>
      <w:r w:rsidR="00A4719A">
        <w:t xml:space="preserve"> </w:t>
      </w:r>
      <w:r>
        <w:t xml:space="preserve">residual effect of the insecticide has subsided. In Jutiapa, Guatemala, we observed that </w:t>
      </w:r>
      <w:r>
        <w:rPr>
          <w:rFonts w:ascii="TimesNewRomanPS-ItalicMT" w:hAnsi="TimesNewRomanPS-ItalicMT" w:cs="TimesNewRomanPS-ItalicMT"/>
          <w:i/>
          <w:iCs/>
        </w:rPr>
        <w:t>T.dimidiata</w:t>
      </w:r>
      <w:r w:rsidR="00A4719A">
        <w:rPr>
          <w:rFonts w:ascii="TimesNewRomanPS-ItalicMT" w:hAnsi="TimesNewRomanPS-ItalicMT" w:cs="TimesNewRomanPS-ItalicMT"/>
          <w:i/>
          <w:iCs/>
        </w:rPr>
        <w:t xml:space="preserve"> </w:t>
      </w:r>
      <w:r>
        <w:t xml:space="preserve">populations </w:t>
      </w:r>
      <w:r w:rsidR="00467BE0">
        <w:t xml:space="preserve">suffer little reduction in population </w:t>
      </w:r>
      <w:r w:rsidR="00467BE0">
        <w:lastRenderedPageBreak/>
        <w:t xml:space="preserve">genetic diversity, and </w:t>
      </w:r>
      <w:r>
        <w:t xml:space="preserve">disperse frequently to neighboring houses </w:t>
      </w:r>
      <w:r w:rsidR="00A4719A">
        <w:t>through seasonal dispersal activities</w:t>
      </w:r>
      <w:r>
        <w:t xml:space="preserve">. </w:t>
      </w:r>
      <w:r w:rsidR="00810FFC">
        <w:t xml:space="preserve">It is important to note, however, that the absence of insecticide-mediated changes at these markers does not preclude possible evolutionary shifts at loci influencing insecticide resistance; more comprehensive or gene-enriched SNP genotyping would be required to identify specific genomic regions responsive to insecticide-mediated selection. </w:t>
      </w:r>
      <w:r w:rsidR="00A4719A">
        <w:t xml:space="preserve">In combination with resident insect survival, under </w:t>
      </w:r>
      <w:r>
        <w:t>the</w:t>
      </w:r>
      <w:r w:rsidR="00A4719A">
        <w:t xml:space="preserve"> </w:t>
      </w:r>
      <w:r>
        <w:t>right biological conditions (e.g. frequent blood meals)</w:t>
      </w:r>
      <w:r w:rsidR="00A4719A">
        <w:t xml:space="preserve"> </w:t>
      </w:r>
      <w:r w:rsidR="00F75287" w:rsidRPr="00F75287">
        <w:rPr>
          <w:i/>
        </w:rPr>
        <w:t>T. dimidiata</w:t>
      </w:r>
      <w:r>
        <w:t xml:space="preserve"> can repopulate a house </w:t>
      </w:r>
      <w:r w:rsidR="00A4719A">
        <w:t xml:space="preserve">in only a few </w:t>
      </w:r>
      <w:r>
        <w:t>generation</w:t>
      </w:r>
      <w:r w:rsidR="00A4719A">
        <w:t>s</w:t>
      </w:r>
      <w:r>
        <w:t>. Although a</w:t>
      </w:r>
      <w:r w:rsidR="00A4719A">
        <w:t>n intensive,</w:t>
      </w:r>
      <w:r>
        <w:t xml:space="preserve"> frequently scheduled insecticide program, such as that used</w:t>
      </w:r>
      <w:r w:rsidR="00A4719A">
        <w:t xml:space="preserve"> </w:t>
      </w:r>
      <w:r>
        <w:t xml:space="preserve">to eradicate </w:t>
      </w:r>
      <w:r>
        <w:rPr>
          <w:rFonts w:ascii="TimesNewRomanPS-ItalicMT" w:hAnsi="TimesNewRomanPS-ItalicMT" w:cs="TimesNewRomanPS-ItalicMT"/>
          <w:i/>
          <w:iCs/>
        </w:rPr>
        <w:t>R. prolixus</w:t>
      </w:r>
      <w:r w:rsidR="00A4719A">
        <w:rPr>
          <w:rFonts w:ascii="TimesNewRomanPS-ItalicMT" w:hAnsi="TimesNewRomanPS-ItalicMT" w:cs="TimesNewRomanPS-ItalicMT"/>
          <w:i/>
          <w:iCs/>
        </w:rPr>
        <w:t xml:space="preserve"> </w:t>
      </w:r>
      <w:r>
        <w:t>from Central America (Hashimoto and Schofield 2012), could</w:t>
      </w:r>
      <w:r w:rsidR="00A4719A">
        <w:t xml:space="preserve"> potentially </w:t>
      </w:r>
      <w:r>
        <w:t xml:space="preserve">permanently </w:t>
      </w:r>
      <w:r w:rsidR="00A4719A">
        <w:t>eliminate</w:t>
      </w:r>
      <w:r>
        <w:t xml:space="preserve"> </w:t>
      </w:r>
      <w:r>
        <w:rPr>
          <w:rFonts w:ascii="TimesNewRomanPS-ItalicMT" w:hAnsi="TimesNewRomanPS-ItalicMT" w:cs="TimesNewRomanPS-ItalicMT"/>
          <w:i/>
          <w:iCs/>
        </w:rPr>
        <w:t xml:space="preserve">T. </w:t>
      </w:r>
      <w:r w:rsidR="00A4719A">
        <w:rPr>
          <w:rFonts w:ascii="TimesNewRomanPS-ItalicMT" w:hAnsi="TimesNewRomanPS-ItalicMT" w:cs="TimesNewRomanPS-ItalicMT"/>
          <w:i/>
          <w:iCs/>
        </w:rPr>
        <w:t>dimidiata</w:t>
      </w:r>
      <w:r>
        <w:t>, sporadic insecticide application is</w:t>
      </w:r>
      <w:r w:rsidR="00A4719A">
        <w:t xml:space="preserve"> </w:t>
      </w:r>
      <w:r>
        <w:t>easily overcome by the ability of the residual population to breed and disperse</w:t>
      </w:r>
      <w:r w:rsidR="00733D64">
        <w:t xml:space="preserve"> as long as sufficient habitat remains available in the domestic environment</w:t>
      </w:r>
      <w:r>
        <w:t>.</w:t>
      </w:r>
      <w:r w:rsidR="00A4719A">
        <w:t xml:space="preserve"> </w:t>
      </w:r>
      <w:r w:rsidR="00647FD2">
        <w:t>M</w:t>
      </w:r>
      <w:r>
        <w:t>ultiple studies have shown that implementat</w:t>
      </w:r>
      <w:r w:rsidR="009A62A6">
        <w:t>ing</w:t>
      </w:r>
      <w:r>
        <w:t xml:space="preserve"> eco-health strategies</w:t>
      </w:r>
      <w:r w:rsidR="00647FD2">
        <w:t xml:space="preserve"> that include</w:t>
      </w:r>
      <w:r>
        <w:t xml:space="preserve"> low-cost house improvements and integrated pest management can increase the long-term effectiveness of control by interrupting the process of house colonization (Gürtler and Yadon 2015, De Urioste-Stone et al. 2015, Lucero et al. 2013, Monroy et al. 2009, Yoshioka et al. 2015, Zamora et al. 2015, Zeledón and Rojas 2006).</w:t>
      </w:r>
    </w:p>
    <w:p w14:paraId="6B75542C" w14:textId="77777777" w:rsidR="00B177A2" w:rsidRDefault="00E21066" w:rsidP="00B11B7B">
      <w:pPr>
        <w:ind w:firstLine="864"/>
      </w:pPr>
      <w:r>
        <w:t xml:space="preserve">Previous studies </w:t>
      </w:r>
      <w:r w:rsidR="002120A8">
        <w:t>have addressed the importance of</w:t>
      </w:r>
      <w:r>
        <w:t xml:space="preserve"> prevent</w:t>
      </w:r>
      <w:r w:rsidR="002120A8">
        <w:t>ing dispersal</w:t>
      </w:r>
      <w:r>
        <w:t xml:space="preserve"> from peridomestic and </w:t>
      </w:r>
      <w:r w:rsidR="00450E9D">
        <w:t>sylvan</w:t>
      </w:r>
      <w:r>
        <w:t xml:space="preserve"> sources after insecticide applications; however, </w:t>
      </w:r>
      <w:r w:rsidR="00647FD2">
        <w:t>the improved spatial resolution made possible by high-throughput SNP genotyping technologies has significantly improved our ability to identify small-scale patterns and dispersal dynamics over time.  T</w:t>
      </w:r>
      <w:r>
        <w:t xml:space="preserve">his study is the first to show that insecticide survival and dispersal among neighboring </w:t>
      </w:r>
      <w:r w:rsidR="00647FD2">
        <w:t xml:space="preserve">households </w:t>
      </w:r>
      <w:r>
        <w:t xml:space="preserve">are crucial factors </w:t>
      </w:r>
      <w:r w:rsidR="00647FD2">
        <w:t>facilitating recovery</w:t>
      </w:r>
      <w:r>
        <w:t xml:space="preserve"> of the vector in human households. </w:t>
      </w:r>
      <w:r w:rsidR="00647FD2">
        <w:t>Explicit cons</w:t>
      </w:r>
      <w:r w:rsidR="00D93487">
        <w:t xml:space="preserve">ideration of </w:t>
      </w:r>
      <w:r w:rsidR="00D93487">
        <w:lastRenderedPageBreak/>
        <w:t>the role of highly-</w:t>
      </w:r>
      <w:r w:rsidR="00647FD2">
        <w:t>infested houses and unimproved structures as reservoirs should lead to improved management and control of the vector in these highly vulnerable communities.</w:t>
      </w:r>
    </w:p>
    <w:p w14:paraId="0F2B1825" w14:textId="77777777" w:rsidR="00B11B7B" w:rsidRDefault="00B11B7B" w:rsidP="00B11B7B">
      <w:pPr>
        <w:ind w:firstLine="864"/>
      </w:pPr>
    </w:p>
    <w:p w14:paraId="0349F62C" w14:textId="77777777" w:rsidR="00B177A2" w:rsidRPr="00D73CD0" w:rsidRDefault="00B177A2" w:rsidP="00B177A2">
      <w:pPr>
        <w:pStyle w:val="Heading2"/>
        <w:rPr>
          <w:rFonts w:eastAsiaTheme="minorHAnsi"/>
        </w:rPr>
      </w:pPr>
      <w:bookmarkStart w:id="221" w:name="_Toc483579432"/>
      <w:bookmarkStart w:id="222" w:name="_Toc483579437"/>
      <w:r>
        <w:rPr>
          <w:rFonts w:eastAsiaTheme="minorHAnsi"/>
        </w:rPr>
        <w:t>Methods</w:t>
      </w:r>
      <w:bookmarkEnd w:id="221"/>
    </w:p>
    <w:p w14:paraId="4775A856" w14:textId="77777777" w:rsidR="00B177A2" w:rsidRPr="00024054" w:rsidRDefault="00B177A2" w:rsidP="00B177A2">
      <w:r w:rsidRPr="00024054">
        <w:rPr>
          <w:b/>
        </w:rPr>
        <w:t>Study sites and entomological surveys</w:t>
      </w:r>
      <w:r w:rsidRPr="00024054">
        <w:t xml:space="preserve">. </w:t>
      </w:r>
      <w:r>
        <w:t xml:space="preserve">To examine patterns of dispersal and spray recovery, two villages in the Department of Jutiapa, Guatemala were surveyed for vector infestation and abundance over time; in one village surveys encompassed a spraying event (El Carrizal), while in the second, surveys spanned the annual dispersal season in the absence of spraying (El Chaperno).   Both </w:t>
      </w:r>
      <w:r w:rsidRPr="00024054">
        <w:t>El Carrizal (14</w:t>
      </w:r>
      <w:r w:rsidRPr="00024054">
        <w:rPr>
          <w:shd w:val="clear" w:color="auto" w:fill="FFFFFF"/>
        </w:rPr>
        <w:t>.</w:t>
      </w:r>
      <w:r w:rsidRPr="00024054">
        <w:t>3766, -89</w:t>
      </w:r>
      <w:r w:rsidRPr="00024054">
        <w:rPr>
          <w:shd w:val="clear" w:color="auto" w:fill="FFFFFF"/>
        </w:rPr>
        <w:t>.9863, 700 mamsl)</w:t>
      </w:r>
      <w:r w:rsidRPr="00024054">
        <w:t xml:space="preserve"> and El Chaperno (14.3491, -89.9468, 700 mamsl) are rural communities </w:t>
      </w:r>
      <w:r w:rsidRPr="00024054">
        <w:rPr>
          <w:shd w:val="clear" w:color="auto" w:fill="FFFFFF"/>
        </w:rPr>
        <w:t>in the dry highlands, divided by a mountain range crossing North to South (</w:t>
      </w:r>
      <w:r>
        <w:rPr>
          <w:shd w:val="clear" w:color="auto" w:fill="FFFFFF"/>
        </w:rPr>
        <w:t>Fig 1</w:t>
      </w:r>
      <w:r w:rsidRPr="00024054">
        <w:rPr>
          <w:shd w:val="clear" w:color="auto" w:fill="FFFFFF"/>
        </w:rPr>
        <w:t>). The National Institute for Seismology, Volcanology, Meteorology and Hydrology in Guatemala reports an average annual precipitation for Jutiapa of 1,633 mm concentrated in the months of May through October, and peaking in the month of September (</w:t>
      </w:r>
      <w:r>
        <w:t xml:space="preserve">INSIVUMEH meteorological database, 2012; </w:t>
      </w:r>
      <w:r w:rsidRPr="001B0671">
        <w:rPr>
          <w:rStyle w:val="apple-converted-space"/>
          <w:color w:val="333333"/>
          <w:shd w:val="clear" w:color="auto" w:fill="FFFFFF"/>
        </w:rPr>
        <w:t> </w:t>
      </w:r>
      <w:hyperlink r:id="rId8" w:history="1">
        <w:r w:rsidRPr="001B0671">
          <w:rPr>
            <w:rStyle w:val="Hyperlink"/>
            <w:color w:val="13A6D2"/>
            <w:bdr w:val="none" w:sz="0" w:space="0" w:color="auto" w:frame="1"/>
          </w:rPr>
          <w:t>http://www.insivumeh.gob.gt/</w:t>
        </w:r>
      </w:hyperlink>
      <w:r w:rsidRPr="00024054">
        <w:rPr>
          <w:shd w:val="clear" w:color="auto" w:fill="FFFFFF"/>
        </w:rPr>
        <w:t xml:space="preserve">). The Euclidean distance between </w:t>
      </w:r>
      <w:r>
        <w:rPr>
          <w:shd w:val="clear" w:color="auto" w:fill="FFFFFF"/>
        </w:rPr>
        <w:t>village centers</w:t>
      </w:r>
      <w:r w:rsidRPr="00024054">
        <w:rPr>
          <w:shd w:val="clear" w:color="auto" w:fill="FFFFFF"/>
        </w:rPr>
        <w:t xml:space="preserve"> is 5.26 km, with an effective road distance of 11.6 km. In both </w:t>
      </w:r>
      <w:r>
        <w:rPr>
          <w:shd w:val="clear" w:color="auto" w:fill="FFFFFF"/>
        </w:rPr>
        <w:t>village</w:t>
      </w:r>
      <w:r w:rsidRPr="00024054">
        <w:rPr>
          <w:shd w:val="clear" w:color="auto" w:fill="FFFFFF"/>
        </w:rPr>
        <w:t xml:space="preserve">s, most houses are built with adobe and other local materials, with fewer than 10% built from cement blocks. </w:t>
      </w:r>
      <w:r>
        <w:rPr>
          <w:shd w:val="clear" w:color="auto" w:fill="FFFFFF"/>
        </w:rPr>
        <w:t>T</w:t>
      </w:r>
      <w:r w:rsidRPr="00024054">
        <w:rPr>
          <w:shd w:val="clear" w:color="auto" w:fill="FFFFFF"/>
        </w:rPr>
        <w:t xml:space="preserve">he vector control program </w:t>
      </w:r>
      <w:r>
        <w:rPr>
          <w:shd w:val="clear" w:color="auto" w:fill="FFFFFF"/>
        </w:rPr>
        <w:t xml:space="preserve">in both villages  </w:t>
      </w:r>
      <w:r w:rsidRPr="00024054">
        <w:rPr>
          <w:shd w:val="clear" w:color="auto" w:fill="FFFFFF"/>
        </w:rPr>
        <w:t>was based solely on insecticide applications of deltamethrin</w:t>
      </w:r>
      <w:r>
        <w:rPr>
          <w:shd w:val="clear" w:color="auto" w:fill="FFFFFF"/>
        </w:rPr>
        <w:t xml:space="preserve">, a </w:t>
      </w:r>
      <w:r w:rsidRPr="00024054">
        <w:rPr>
          <w:shd w:val="clear" w:color="auto" w:fill="FFFFFF"/>
        </w:rPr>
        <w:t>third generation pyrethroid</w:t>
      </w:r>
      <w:r>
        <w:rPr>
          <w:shd w:val="clear" w:color="auto" w:fill="FFFFFF"/>
        </w:rPr>
        <w:t xml:space="preserve">; </w:t>
      </w:r>
      <w:r w:rsidRPr="00024054">
        <w:t xml:space="preserve">the Ministry of Health reported </w:t>
      </w:r>
      <w:r>
        <w:t xml:space="preserve">the most recent </w:t>
      </w:r>
      <w:r w:rsidRPr="00024054">
        <w:t xml:space="preserve">insecticide campaigns </w:t>
      </w:r>
      <w:r>
        <w:t xml:space="preserve">were three years prior to the study period </w:t>
      </w:r>
      <w:r w:rsidRPr="00024054">
        <w:t xml:space="preserve"> for </w:t>
      </w:r>
      <w:r>
        <w:t>E</w:t>
      </w:r>
      <w:r w:rsidRPr="00024054">
        <w:t xml:space="preserve">l Carrizal and </w:t>
      </w:r>
      <w:r>
        <w:t xml:space="preserve">four years prior </w:t>
      </w:r>
      <w:r w:rsidRPr="00024054">
        <w:t xml:space="preserve">for El Chaperno.  </w:t>
      </w:r>
    </w:p>
    <w:p w14:paraId="07C7C77C" w14:textId="77777777" w:rsidR="00B177A2" w:rsidRPr="00024054" w:rsidRDefault="00B177A2" w:rsidP="00B177A2">
      <w:pPr>
        <w:ind w:firstLine="864"/>
      </w:pPr>
      <w:r w:rsidRPr="00024054">
        <w:rPr>
          <w:shd w:val="clear" w:color="auto" w:fill="FFFFFF"/>
        </w:rPr>
        <w:t xml:space="preserve">In El Carrizal, </w:t>
      </w:r>
      <w:r>
        <w:rPr>
          <w:shd w:val="clear" w:color="auto" w:fill="FFFFFF"/>
        </w:rPr>
        <w:t>a</w:t>
      </w:r>
      <w:r w:rsidRPr="00024054">
        <w:rPr>
          <w:shd w:val="clear" w:color="auto" w:fill="FFFFFF"/>
        </w:rPr>
        <w:t xml:space="preserve"> </w:t>
      </w:r>
      <w:r>
        <w:t>pre-spray</w:t>
      </w:r>
      <w:r w:rsidRPr="00024054">
        <w:t xml:space="preserve"> survey was conducted in February 2013 </w:t>
      </w:r>
      <w:r>
        <w:t xml:space="preserve">and </w:t>
      </w:r>
      <w:r w:rsidRPr="00024054">
        <w:t xml:space="preserve">all infested houses with one or more </w:t>
      </w:r>
      <w:r w:rsidRPr="00024054">
        <w:rPr>
          <w:i/>
        </w:rPr>
        <w:t xml:space="preserve">T. </w:t>
      </w:r>
      <w:r>
        <w:rPr>
          <w:i/>
        </w:rPr>
        <w:t xml:space="preserve">dimidiata </w:t>
      </w:r>
      <w:r w:rsidRPr="00024054">
        <w:t xml:space="preserve">were treated with deltamethrin between the months of </w:t>
      </w:r>
      <w:r w:rsidRPr="000F1116">
        <w:t>March and May 2013</w:t>
      </w:r>
      <w:r w:rsidRPr="00024054">
        <w:t xml:space="preserve">, according to the Guatemalan Department of Health Vector Control Protocol (Jutiapa, </w:t>
      </w:r>
      <w:r w:rsidRPr="00024054">
        <w:lastRenderedPageBreak/>
        <w:t>Guatemala) (</w:t>
      </w:r>
      <w:r>
        <w:t>Tabl</w:t>
      </w:r>
      <w:r w:rsidRPr="00581E06">
        <w:t xml:space="preserve">e 1). </w:t>
      </w:r>
      <w:r>
        <w:t xml:space="preserve">Eight months </w:t>
      </w:r>
      <w:r w:rsidRPr="00581E06">
        <w:t xml:space="preserve">after </w:t>
      </w:r>
      <w:r>
        <w:t>spray completion (Jan. 2014)</w:t>
      </w:r>
      <w:r w:rsidRPr="00581E06">
        <w:t xml:space="preserve">, </w:t>
      </w:r>
      <w:r>
        <w:t xml:space="preserve">the first of two post-spray surveys </w:t>
      </w:r>
      <w:r w:rsidRPr="00581E06">
        <w:t xml:space="preserve">was coordinated to collect specimens and assess differences in abundance after the insecticide treatment. </w:t>
      </w:r>
      <w:r>
        <w:t>Houses were not</w:t>
      </w:r>
      <w:r w:rsidRPr="00581E06">
        <w:t xml:space="preserve"> treated </w:t>
      </w:r>
      <w:r>
        <w:t>at this time</w:t>
      </w:r>
      <w:r w:rsidRPr="00581E06">
        <w:t xml:space="preserve">. </w:t>
      </w:r>
      <w:r>
        <w:t>Twenty-two</w:t>
      </w:r>
      <w:r w:rsidRPr="00F75287">
        <w:t xml:space="preserve"> months after</w:t>
      </w:r>
      <w:r>
        <w:t xml:space="preserve"> spraying (April 2015)</w:t>
      </w:r>
      <w:r w:rsidRPr="00581E06">
        <w:t>, a</w:t>
      </w:r>
      <w:r w:rsidRPr="00024054">
        <w:t xml:space="preserve"> </w:t>
      </w:r>
      <w:r>
        <w:t>second</w:t>
      </w:r>
      <w:r w:rsidRPr="00024054">
        <w:t xml:space="preserve"> </w:t>
      </w:r>
      <w:r>
        <w:t xml:space="preserve">post-spray </w:t>
      </w:r>
      <w:r w:rsidRPr="00024054">
        <w:t>survey was conducted (</w:t>
      </w:r>
      <w:r>
        <w:t>Table 1</w:t>
      </w:r>
      <w:r w:rsidRPr="00024054">
        <w:t xml:space="preserve">). In El Chaperno, houses were surveyed </w:t>
      </w:r>
      <w:r>
        <w:t>in</w:t>
      </w:r>
      <w:r w:rsidRPr="00024054">
        <w:t xml:space="preserve"> the first week of Oct.</w:t>
      </w:r>
      <w:r>
        <w:t xml:space="preserve"> </w:t>
      </w:r>
      <w:r w:rsidRPr="00024054">
        <w:t xml:space="preserve">2012 at the end of the rainy </w:t>
      </w:r>
      <w:r>
        <w:t>s</w:t>
      </w:r>
      <w:r w:rsidRPr="00024054">
        <w:t>eason</w:t>
      </w:r>
      <w:r>
        <w:t xml:space="preserve"> and prior to the putative annual dispersal season</w:t>
      </w:r>
      <w:r w:rsidRPr="00024054">
        <w:t xml:space="preserve">. Eight months after the first collection, </w:t>
      </w:r>
      <w:r>
        <w:t>a</w:t>
      </w:r>
      <w:r w:rsidRPr="00024054">
        <w:t xml:space="preserve"> </w:t>
      </w:r>
      <w:r>
        <w:t>post-dispersal season</w:t>
      </w:r>
      <w:r w:rsidRPr="00024054">
        <w:t xml:space="preserve"> survey </w:t>
      </w:r>
      <w:r>
        <w:t>was</w:t>
      </w:r>
      <w:r w:rsidRPr="00024054">
        <w:t xml:space="preserve"> conducted amid the following rainy season on July 2013 (</w:t>
      </w:r>
      <w:r>
        <w:t>Table 1). In both villages, o</w:t>
      </w:r>
      <w:r w:rsidRPr="00024054">
        <w:t xml:space="preserve">nce the </w:t>
      </w:r>
      <w:r>
        <w:t xml:space="preserve">study was </w:t>
      </w:r>
      <w:r w:rsidRPr="00024054">
        <w:t>completed, the Ministry of Health treated all houses</w:t>
      </w:r>
      <w:r>
        <w:t xml:space="preserve"> identified as</w:t>
      </w:r>
      <w:r w:rsidRPr="00024054">
        <w:t xml:space="preserve"> infested </w:t>
      </w:r>
      <w:r>
        <w:t xml:space="preserve">from any of the </w:t>
      </w:r>
      <w:r w:rsidRPr="00024054">
        <w:t xml:space="preserve">surveys with deltamethrin. </w:t>
      </w:r>
    </w:p>
    <w:p w14:paraId="163C9B2B" w14:textId="77777777" w:rsidR="00B177A2" w:rsidRPr="00532751" w:rsidRDefault="00B177A2" w:rsidP="00B177A2">
      <w:pPr>
        <w:ind w:firstLine="864"/>
        <w:rPr>
          <w:shd w:val="clear" w:color="auto" w:fill="FFFFFF"/>
        </w:rPr>
      </w:pPr>
      <w:r w:rsidRPr="00024054">
        <w:rPr>
          <w:shd w:val="clear" w:color="auto" w:fill="FFFFFF"/>
        </w:rPr>
        <w:t xml:space="preserve">Surveys to search for </w:t>
      </w:r>
      <w:r w:rsidRPr="00024054">
        <w:rPr>
          <w:i/>
          <w:shd w:val="clear" w:color="auto" w:fill="FFFFFF"/>
        </w:rPr>
        <w:t xml:space="preserve">T. </w:t>
      </w:r>
      <w:r>
        <w:rPr>
          <w:i/>
          <w:shd w:val="clear" w:color="auto" w:fill="FFFFFF"/>
        </w:rPr>
        <w:t xml:space="preserve">dimidiata </w:t>
      </w:r>
      <w:r>
        <w:rPr>
          <w:shd w:val="clear" w:color="auto" w:fill="FFFFFF"/>
        </w:rPr>
        <w:t>were conducted as a</w:t>
      </w:r>
      <w:r w:rsidRPr="00024054">
        <w:rPr>
          <w:shd w:val="clear" w:color="auto" w:fill="FFFFFF"/>
        </w:rPr>
        <w:t xml:space="preserve"> collaboration with </w:t>
      </w:r>
      <w:r w:rsidRPr="00024054">
        <w:t>Laboratorio de Entomolig</w:t>
      </w:r>
      <w:r w:rsidRPr="00CF4B50">
        <w:rPr>
          <w:lang w:val="es-ES_tradnl"/>
        </w:rPr>
        <w:t>ía Aplicada y Parasitología (LENAP) at San Carlos University of Guatemala and</w:t>
      </w:r>
      <w:r w:rsidRPr="00024054">
        <w:rPr>
          <w:shd w:val="clear" w:color="auto" w:fill="FFFFFF"/>
        </w:rPr>
        <w:t xml:space="preserve"> the National Vector Control Program implemented by Guatemala’s Ministry</w:t>
      </w:r>
      <w:r>
        <w:rPr>
          <w:shd w:val="clear" w:color="auto" w:fill="FFFFFF"/>
        </w:rPr>
        <w:t xml:space="preserve"> of Health (Jutiapa, Guatemala)</w:t>
      </w:r>
      <w:r w:rsidRPr="00024054">
        <w:rPr>
          <w:shd w:val="clear" w:color="auto" w:fill="FFFFFF"/>
        </w:rPr>
        <w:t xml:space="preserve">. </w:t>
      </w:r>
      <w:r>
        <w:t>The</w:t>
      </w:r>
      <w:r w:rsidRPr="00024054">
        <w:t xml:space="preserve"> </w:t>
      </w:r>
      <w:r>
        <w:t>person</w:t>
      </w:r>
      <w:r w:rsidRPr="00024054">
        <w:t xml:space="preserve">-hour method was </w:t>
      </w:r>
      <w:r>
        <w:t>used</w:t>
      </w:r>
      <w:r w:rsidRPr="00024054">
        <w:t xml:space="preserve"> to search for </w:t>
      </w:r>
      <w:r w:rsidRPr="00024054">
        <w:rPr>
          <w:i/>
        </w:rPr>
        <w:t>T. dimidiata</w:t>
      </w:r>
      <w:r w:rsidRPr="00024054">
        <w:t xml:space="preserve"> </w:t>
      </w:r>
      <w:r>
        <w:t xml:space="preserve">inside houses </w:t>
      </w:r>
      <w:r w:rsidRPr="00024054">
        <w:t>on walls, floor</w:t>
      </w:r>
      <w:r>
        <w:t>s</w:t>
      </w:r>
      <w:r w:rsidRPr="00024054">
        <w:t xml:space="preserve">, </w:t>
      </w:r>
      <w:r>
        <w:t xml:space="preserve">in </w:t>
      </w:r>
      <w:r w:rsidRPr="00024054">
        <w:t xml:space="preserve">clutter, animal </w:t>
      </w:r>
      <w:r>
        <w:t>nests</w:t>
      </w:r>
      <w:r w:rsidRPr="00024054">
        <w:t xml:space="preserve"> and personal belongings </w:t>
      </w:r>
      <w:r w:rsidR="00DC2593" w:rsidRPr="00024054">
        <w:fldChar w:fldCharType="begin"/>
      </w:r>
      <w:r w:rsidRPr="00024054">
        <w:instrText>ADDIN F1000_CSL_CITATION&lt;~#@#~&gt;[{"DOI":"10.7601/mez.49.301","First":false,"Last":false,"author":[{"family":"Monroy","given":"Carlota"},{"family":"Mejia","given":"Mildred"},{"family":"Rodas","given":"Antonieta"},{"family":"Hashimoto","given":"Tomoyuki"},{"family":"Tabaru","given":"Yuichiro"}],"authorYearDisplayFormat":false,"citation-label":"2759507","container-title":"Medical Entomology and Zoology","container-title-short":"Med. Entomol. Zool.","id":"2759507","invisible":false,"issue":"4","issued":{"date-parts":[["1998"]]},"page":"301-307","suppress-author":false,"title":"Assessing methods for the density of Ttriatoma dimidiata, the principal vector of Chagas' disease in Guatemala","type":"article-journal","volume":"49"}]</w:instrText>
      </w:r>
      <w:r w:rsidR="00DC2593" w:rsidRPr="00024054">
        <w:fldChar w:fldCharType="separate"/>
      </w:r>
      <w:r w:rsidRPr="00024054">
        <w:rPr>
          <w:noProof/>
        </w:rPr>
        <w:t>(Monroy et al. 1998</w:t>
      </w:r>
      <w:r>
        <w:rPr>
          <w:noProof/>
        </w:rPr>
        <w:t>a</w:t>
      </w:r>
      <w:r w:rsidRPr="00024054">
        <w:rPr>
          <w:noProof/>
        </w:rPr>
        <w:t>)</w:t>
      </w:r>
      <w:r w:rsidR="00DC2593" w:rsidRPr="00024054">
        <w:fldChar w:fldCharType="end"/>
      </w:r>
      <w:r w:rsidRPr="00024054">
        <w:t xml:space="preserve">. </w:t>
      </w:r>
      <w:r w:rsidRPr="00024054">
        <w:rPr>
          <w:shd w:val="clear" w:color="auto" w:fill="FFFFFF"/>
        </w:rPr>
        <w:t xml:space="preserve">All houses from both </w:t>
      </w:r>
      <w:r>
        <w:rPr>
          <w:shd w:val="clear" w:color="auto" w:fill="FFFFFF"/>
        </w:rPr>
        <w:t>village</w:t>
      </w:r>
      <w:r w:rsidRPr="00024054">
        <w:rPr>
          <w:shd w:val="clear" w:color="auto" w:fill="FFFFFF"/>
        </w:rPr>
        <w:t xml:space="preserve">s were geo-referenced (waypoint error = ± 6 m) during the </w:t>
      </w:r>
      <w:r>
        <w:rPr>
          <w:shd w:val="clear" w:color="auto" w:fill="FFFFFF"/>
        </w:rPr>
        <w:t>initial surveys</w:t>
      </w:r>
      <w:r w:rsidRPr="00024054">
        <w:rPr>
          <w:shd w:val="clear" w:color="auto" w:fill="FFFFFF"/>
        </w:rPr>
        <w:t xml:space="preserve"> using Garmin eTrex® GPSs, set to WGS 84 map datum. </w:t>
      </w:r>
      <w:r w:rsidRPr="00024054">
        <w:t xml:space="preserve">The </w:t>
      </w:r>
      <w:r w:rsidRPr="00CF4B50">
        <w:rPr>
          <w:i/>
        </w:rPr>
        <w:t>T. dimidiata</w:t>
      </w:r>
      <w:r w:rsidRPr="00024054">
        <w:t xml:space="preserve"> </w:t>
      </w:r>
      <w:r>
        <w:t>specimens located during</w:t>
      </w:r>
      <w:r w:rsidRPr="00024054">
        <w:t xml:space="preserve"> each survey were collected live</w:t>
      </w:r>
      <w:r>
        <w:t xml:space="preserve">, </w:t>
      </w:r>
      <w:r w:rsidRPr="00024054">
        <w:t>transferred to vials containing 95% ethanol</w:t>
      </w:r>
      <w:r>
        <w:t>,</w:t>
      </w:r>
      <w:r w:rsidRPr="00024054">
        <w:t xml:space="preserve"> stored at room temperature at LENAP and transported within a week to the University of Vermont</w:t>
      </w:r>
      <w:r>
        <w:t xml:space="preserve"> where they</w:t>
      </w:r>
      <w:r w:rsidRPr="00024054">
        <w:t xml:space="preserve"> were stored at -20°C until DNA was extracted for sequencing. </w:t>
      </w:r>
    </w:p>
    <w:p w14:paraId="2E198029" w14:textId="77777777" w:rsidR="00B177A2" w:rsidRPr="00024054" w:rsidRDefault="00B177A2" w:rsidP="00B177A2">
      <w:pPr>
        <w:ind w:firstLine="864"/>
      </w:pPr>
    </w:p>
    <w:p w14:paraId="23567FEF" w14:textId="6F8AC19A" w:rsidR="00B177A2" w:rsidRPr="00024054" w:rsidRDefault="00B177A2" w:rsidP="00B177A2">
      <w:r w:rsidRPr="00024054">
        <w:rPr>
          <w:rFonts w:eastAsiaTheme="majorEastAsia"/>
          <w:b/>
        </w:rPr>
        <w:t xml:space="preserve">DNA extraction and GBS sequencing.  </w:t>
      </w:r>
      <w:r w:rsidRPr="00024054">
        <w:t xml:space="preserve">DNA </w:t>
      </w:r>
      <w:r>
        <w:t xml:space="preserve">was extracted </w:t>
      </w:r>
      <w:r w:rsidRPr="00024054">
        <w:t xml:space="preserve">from a total of 1045 </w:t>
      </w:r>
      <w:r w:rsidRPr="00024054">
        <w:rPr>
          <w:i/>
        </w:rPr>
        <w:t>T. dimidiata</w:t>
      </w:r>
      <w:r>
        <w:t xml:space="preserve"> specimens</w:t>
      </w:r>
      <w:r w:rsidRPr="00024054">
        <w:rPr>
          <w:i/>
        </w:rPr>
        <w:t xml:space="preserve">, </w:t>
      </w:r>
      <w:r w:rsidRPr="00024054">
        <w:t>624 from El Carrizal and 421 from El Chaperno</w:t>
      </w:r>
      <w:r>
        <w:t xml:space="preserve">.  Although this included representatives from all infested houses and all collected insects were included if three or fewer </w:t>
      </w:r>
      <w:r>
        <w:lastRenderedPageBreak/>
        <w:t xml:space="preserve">insects were recovered from a house, high-infestation houses (over three insects collected) were sub-sampled (range = 3-21 insects/house) to prioritize adults if collected, followed by </w:t>
      </w:r>
      <w:r w:rsidRPr="00024054">
        <w:t>4</w:t>
      </w:r>
      <w:r w:rsidRPr="00024054">
        <w:rPr>
          <w:vertAlign w:val="superscript"/>
        </w:rPr>
        <w:t>th</w:t>
      </w:r>
      <w:r w:rsidRPr="00024054">
        <w:t>-5</w:t>
      </w:r>
      <w:r w:rsidRPr="00024054">
        <w:rPr>
          <w:vertAlign w:val="superscript"/>
        </w:rPr>
        <w:t>th</w:t>
      </w:r>
      <w:r w:rsidRPr="00024054">
        <w:t xml:space="preserve"> </w:t>
      </w:r>
      <w:r>
        <w:t>stage</w:t>
      </w:r>
      <w:r w:rsidRPr="00024054">
        <w:t xml:space="preserve"> </w:t>
      </w:r>
      <w:r>
        <w:t>nymphs</w:t>
      </w:r>
      <w:r w:rsidRPr="00024054">
        <w:t xml:space="preserve"> and </w:t>
      </w:r>
      <w:r>
        <w:t xml:space="preserve">lastly </w:t>
      </w:r>
      <w:r w:rsidRPr="00024054">
        <w:t>1</w:t>
      </w:r>
      <w:r w:rsidRPr="00024054">
        <w:rPr>
          <w:vertAlign w:val="superscript"/>
        </w:rPr>
        <w:t>st</w:t>
      </w:r>
      <w:r w:rsidRPr="00024054">
        <w:t>-3</w:t>
      </w:r>
      <w:r w:rsidRPr="00024054">
        <w:rPr>
          <w:vertAlign w:val="superscript"/>
        </w:rPr>
        <w:t>rd</w:t>
      </w:r>
      <w:r w:rsidRPr="00024054">
        <w:t xml:space="preserve"> </w:t>
      </w:r>
      <w:r>
        <w:t>instar stage nymphs</w:t>
      </w:r>
      <w:r w:rsidRPr="00024054">
        <w:t xml:space="preserve">. DNA was extracted from </w:t>
      </w:r>
      <w:r>
        <w:t xml:space="preserve">either </w:t>
      </w:r>
      <w:r w:rsidRPr="00024054">
        <w:t>three posterior segments of the insect abdomen and one surface-sterilized leg</w:t>
      </w:r>
      <w:r>
        <w:t xml:space="preserve"> </w:t>
      </w:r>
      <w:r w:rsidRPr="00024054">
        <w:t>(including attached muscle)</w:t>
      </w:r>
      <w:r>
        <w:t xml:space="preserve"> or the thorax</w:t>
      </w:r>
      <w:r w:rsidRPr="00024054">
        <w:t>. We also extracted the DNA</w:t>
      </w:r>
      <w:r>
        <w:t xml:space="preserve"> from 12 surface-sterilized leg</w:t>
      </w:r>
      <w:r w:rsidRPr="00024054">
        <w:t xml:space="preserve"> </w:t>
      </w:r>
      <w:r>
        <w:t xml:space="preserve">specimens collected from across the range of </w:t>
      </w:r>
      <w:r w:rsidRPr="008437ED">
        <w:rPr>
          <w:i/>
        </w:rPr>
        <w:t xml:space="preserve">T. dimidiata </w:t>
      </w:r>
      <w:r w:rsidRPr="00024054">
        <w:t xml:space="preserve">to build a DNA reference catalog </w:t>
      </w:r>
      <w:r>
        <w:t>of 5,177 tags to identify</w:t>
      </w:r>
      <w:r w:rsidRPr="00024054">
        <w:t xml:space="preserve"> vector</w:t>
      </w:r>
      <w:r>
        <w:t xml:space="preserve"> sequences separate from contaminating microbes and blood meals as described in Justi et al. (2018)</w:t>
      </w:r>
      <w:r w:rsidRPr="00024054">
        <w:t>. The DNA from the specimens was extracted by flash freezing the tissue in liquid nitrogen, homogenizing it with a bead-based homogenizer and using a modified Qiagen</w:t>
      </w:r>
      <w:r>
        <w:t xml:space="preserve"> </w:t>
      </w:r>
      <w:r w:rsidRPr="00024054">
        <w:t xml:space="preserve">DNeasy™ tissue extraction protocol. Modifications included a 12-hour Proteinase K digestion at 56°C, followed by an RNAse digestion at 37°C for 30 minutes using 1.0uL of 4mg/mL RNAse. DNA was quantified using a Qubit spectrophotometer high-sensitivity protocol, and quality of the molecular weight was determined by electrophoresis on a 1.5% </w:t>
      </w:r>
      <w:r>
        <w:t>a</w:t>
      </w:r>
      <w:r w:rsidRPr="00024054">
        <w:t>garose gel stained with Sigma-Aldrich Nancy-520™. Only specimens with a minimum yield of 900 ng of DNA and molecular weight above 600</w:t>
      </w:r>
      <w:r>
        <w:t xml:space="preserve"> </w:t>
      </w:r>
      <w:r w:rsidRPr="00024054">
        <w:t>bp were considered suitable for sequencing</w:t>
      </w:r>
      <w:r>
        <w:t xml:space="preserve">; because </w:t>
      </w:r>
      <w:r w:rsidRPr="00CE7DF2">
        <w:rPr>
          <w:i/>
        </w:rPr>
        <w:t xml:space="preserve">T. dimidiata </w:t>
      </w:r>
      <w:r>
        <w:t>are blood-feeding and the abdomen can contain significant amounts of degraded blood meals, DNA quality was variable</w:t>
      </w:r>
      <w:r w:rsidRPr="00024054">
        <w:t>. Of the original 1</w:t>
      </w:r>
      <w:r>
        <w:t>,</w:t>
      </w:r>
      <w:r w:rsidRPr="00024054">
        <w:t>0</w:t>
      </w:r>
      <w:r>
        <w:t>45</w:t>
      </w:r>
      <w:r w:rsidRPr="00024054">
        <w:t xml:space="preserve"> extracted specimens, </w:t>
      </w:r>
      <w:r>
        <w:t xml:space="preserve">a total of 464 were sequenced, which included 121 pre-spray, 69 early post-spray and 68 final post-spray </w:t>
      </w:r>
      <w:del w:id="223" w:author="PLD" w:date="2018-05-03T09:29:00Z">
        <w:r w:rsidRPr="00694B3B" w:rsidDel="00694B3B">
          <w:rPr>
            <w:i/>
            <w:rPrChange w:id="224" w:author="PLD" w:date="2018-05-03T09:29:00Z">
              <w:rPr/>
            </w:rPrChange>
          </w:rPr>
          <w:delText xml:space="preserve">samples </w:delText>
        </w:r>
      </w:del>
      <w:ins w:id="225" w:author="PLD" w:date="2018-05-03T09:29:00Z">
        <w:r w:rsidR="00694B3B" w:rsidRPr="00694B3B">
          <w:rPr>
            <w:i/>
            <w:rPrChange w:id="226" w:author="PLD" w:date="2018-05-03T09:29:00Z">
              <w:rPr/>
            </w:rPrChange>
          </w:rPr>
          <w:t>T. dimidiata</w:t>
        </w:r>
        <w:r w:rsidR="00694B3B">
          <w:t xml:space="preserve"> </w:t>
        </w:r>
      </w:ins>
      <w:r>
        <w:t>from El Carrizal, and 99 pre-dispersal season and 107 post-dispersal season samples from El Chaperno</w:t>
      </w:r>
      <w:del w:id="227" w:author="PLD" w:date="2018-05-03T09:29:00Z">
        <w:r w:rsidDel="00694B3B">
          <w:delText>.</w:delText>
        </w:r>
      </w:del>
      <w:r w:rsidRPr="00024054">
        <w:t xml:space="preserve">. </w:t>
      </w:r>
    </w:p>
    <w:p w14:paraId="4876C1E6" w14:textId="77777777" w:rsidR="00B177A2" w:rsidRPr="00024054" w:rsidRDefault="00B177A2" w:rsidP="00B177A2">
      <w:pPr>
        <w:ind w:firstLine="864"/>
      </w:pPr>
      <w:r>
        <w:t>GBS</w:t>
      </w:r>
      <w:r w:rsidRPr="00024054">
        <w:t xml:space="preserve"> library preparation was conducted using the restriction enzyme </w:t>
      </w:r>
      <w:r w:rsidRPr="00024054">
        <w:rPr>
          <w:i/>
        </w:rPr>
        <w:t>PstI</w:t>
      </w:r>
      <w:r w:rsidRPr="00024054">
        <w:t xml:space="preserve"> (6-base cutter: 5′ — CTGCA</w:t>
      </w:r>
      <w:r w:rsidRPr="00024054">
        <w:rPr>
          <w:rFonts w:ascii="Wingdings" w:hAnsi="Wingdings"/>
          <w:sz w:val="18"/>
          <w:szCs w:val="18"/>
        </w:rPr>
        <w:t></w:t>
      </w:r>
      <w:r w:rsidRPr="00024054">
        <w:t>G — 3′, 3′ — G</w:t>
      </w:r>
      <w:r w:rsidRPr="00024054">
        <w:rPr>
          <w:rFonts w:ascii="Wingdings" w:hAnsi="Wingdings"/>
          <w:sz w:val="18"/>
          <w:szCs w:val="18"/>
        </w:rPr>
        <w:t></w:t>
      </w:r>
      <w:r w:rsidRPr="00024054">
        <w:t xml:space="preserve">ACGTC — 5′) at the Cornell Genomic Diversity Facility (Ithaca, NY) following the </w:t>
      </w:r>
      <w:r>
        <w:t>Genotyping-by-Sequencing (</w:t>
      </w:r>
      <w:r w:rsidRPr="00024054">
        <w:t>GBS</w:t>
      </w:r>
      <w:r>
        <w:t>)</w:t>
      </w:r>
      <w:r w:rsidRPr="00024054">
        <w:t xml:space="preserve"> protocol of Elshir</w:t>
      </w:r>
      <w:r>
        <w:t>e et al. (2011). Each specimen</w:t>
      </w:r>
      <w:r w:rsidRPr="00024054">
        <w:t xml:space="preserve"> was barcoded, and multiplexed in a 48-plex format on an Illumina HiSeq Analyzer. The </w:t>
      </w:r>
      <w:r w:rsidRPr="00024054">
        <w:lastRenderedPageBreak/>
        <w:t>raw sequencing reads were 93bp in length, including the inline 5-bp barcode and 6-base</w:t>
      </w:r>
      <w:r w:rsidRPr="00024054">
        <w:rPr>
          <w:i/>
          <w:iCs/>
        </w:rPr>
        <w:t>PstI</w:t>
      </w:r>
      <w:r w:rsidRPr="00024054">
        <w:t xml:space="preserve"> recognition sequences. We used FastX-trimmer in the FastX-toolkit to remove the barcodes and recognition sites (Gordon </w:t>
      </w:r>
      <w:r>
        <w:t>&amp;</w:t>
      </w:r>
      <w:r w:rsidRPr="00024054">
        <w:t xml:space="preserve"> Hannon 2010). The trimmed 82-bp long sequences were filtered using FastQ-quality-filter to remove sequences with any base having a confidence score below 10. </w:t>
      </w:r>
    </w:p>
    <w:p w14:paraId="0EF978BD" w14:textId="48E0EEDD" w:rsidR="00B177A2" w:rsidRPr="00024054" w:rsidRDefault="00B177A2" w:rsidP="00B177A2">
      <w:pPr>
        <w:ind w:firstLine="864"/>
        <w:rPr>
          <w:b/>
          <w:color w:val="000000"/>
        </w:rPr>
      </w:pPr>
      <w:r>
        <w:t>The 464</w:t>
      </w:r>
      <w:r w:rsidRPr="00024054">
        <w:t xml:space="preserve"> sequenced specimens were mapped</w:t>
      </w:r>
      <w:r>
        <w:t xml:space="preserve"> to the reference catalog with Bowtie</w:t>
      </w:r>
      <w:r w:rsidRPr="00024054">
        <w:t xml:space="preserve"> (Langmead 2010). Genotypes were called using the Stacks </w:t>
      </w:r>
      <w:r w:rsidRPr="00024054">
        <w:rPr>
          <w:i/>
        </w:rPr>
        <w:t>ref_map</w:t>
      </w:r>
      <w:r w:rsidRPr="00024054">
        <w:t xml:space="preserve"> pipeline independently for El Carrizal and El Chaperno</w:t>
      </w:r>
      <w:r>
        <w:t xml:space="preserve"> to include only loci polymorphic for each village</w:t>
      </w:r>
      <w:r w:rsidRPr="00024054">
        <w:t xml:space="preserve"> (Catchen et al. 2013). We set the parameters for the reference mapping to a depth of coverage of 3X, allowing three mismatches among </w:t>
      </w:r>
      <w:r>
        <w:t>tags</w:t>
      </w:r>
      <w:r w:rsidRPr="00024054">
        <w:t xml:space="preserve"> from the same individual and three mismatches between individuals. We excluded any SNP </w:t>
      </w:r>
      <w:r>
        <w:t xml:space="preserve">that was not represented </w:t>
      </w:r>
      <w:r w:rsidRPr="00024054">
        <w:t xml:space="preserve">in at least 50% of the </w:t>
      </w:r>
      <w:del w:id="228" w:author="PLD" w:date="2018-05-03T09:30:00Z">
        <w:r w:rsidRPr="00024054" w:rsidDel="00740325">
          <w:delText>samples</w:delText>
        </w:r>
        <w:r w:rsidDel="00740325">
          <w:delText xml:space="preserve"> </w:delText>
        </w:r>
      </w:del>
      <w:ins w:id="229" w:author="PLD" w:date="2018-05-03T09:30:00Z">
        <w:r w:rsidR="00740325">
          <w:t>individuals</w:t>
        </w:r>
        <w:r w:rsidR="00740325">
          <w:t xml:space="preserve"> </w:t>
        </w:r>
      </w:ins>
      <w:r>
        <w:t xml:space="preserve">and those that violated Mendelian genetics in any </w:t>
      </w:r>
      <w:del w:id="230" w:author="PLD" w:date="2018-05-03T09:30:00Z">
        <w:r w:rsidDel="00740325">
          <w:delText xml:space="preserve">sample </w:delText>
        </w:r>
      </w:del>
      <w:ins w:id="231" w:author="PLD" w:date="2018-05-03T09:30:00Z">
        <w:r w:rsidR="00740325">
          <w:t>individual</w:t>
        </w:r>
        <w:r w:rsidR="00740325">
          <w:t xml:space="preserve"> </w:t>
        </w:r>
      </w:ins>
      <w:r>
        <w:t>(i.e., &gt; 2 alternative bases at the SNP)</w:t>
      </w:r>
      <w:r w:rsidRPr="00024054">
        <w:t>. After filtering, the pipeline yielded a total of 2</w:t>
      </w:r>
      <w:r>
        <w:t>,</w:t>
      </w:r>
      <w:r w:rsidRPr="00024054">
        <w:t>780 informative SNPs for El Carrizal and 2</w:t>
      </w:r>
      <w:r>
        <w:t>,</w:t>
      </w:r>
      <w:r w:rsidRPr="00024054">
        <w:t>263 for El Chaperno.</w:t>
      </w:r>
    </w:p>
    <w:p w14:paraId="13999885" w14:textId="77777777" w:rsidR="00B177A2" w:rsidRDefault="00B177A2" w:rsidP="00B177A2">
      <w:pPr>
        <w:rPr>
          <w:b/>
          <w:color w:val="000000"/>
        </w:rPr>
      </w:pPr>
      <w:r>
        <w:rPr>
          <w:b/>
          <w:color w:val="000000"/>
        </w:rPr>
        <w:t>Infestation index and vector abundance</w:t>
      </w:r>
      <w:r w:rsidRPr="00024054">
        <w:rPr>
          <w:b/>
          <w:color w:val="000000"/>
        </w:rPr>
        <w:t xml:space="preserve">  </w:t>
      </w:r>
    </w:p>
    <w:p w14:paraId="067CE017" w14:textId="77777777" w:rsidR="00B177A2" w:rsidRDefault="00B177A2" w:rsidP="00B177A2">
      <w:pPr>
        <w:ind w:firstLine="720"/>
      </w:pPr>
      <w:r>
        <w:t xml:space="preserve">Changes in the proportion of surveyed houses found to be infested (the infestation index, WHO 2002) across time points were evaluated with Chi-Squared tests.  </w:t>
      </w:r>
      <w:r w:rsidRPr="00024054">
        <w:t xml:space="preserve">To test </w:t>
      </w:r>
      <w:r>
        <w:t xml:space="preserve">for </w:t>
      </w:r>
      <w:r w:rsidRPr="00024054">
        <w:t xml:space="preserve">temporal </w:t>
      </w:r>
      <w:r>
        <w:t>reduction</w:t>
      </w:r>
      <w:r w:rsidRPr="00024054">
        <w:t xml:space="preserve"> in abundance </w:t>
      </w:r>
      <w:r>
        <w:t>within infested houses due to spraying</w:t>
      </w:r>
      <w:r w:rsidRPr="00024054">
        <w:t xml:space="preserve">, differences in </w:t>
      </w:r>
      <w:r>
        <w:t xml:space="preserve">the </w:t>
      </w:r>
      <w:r w:rsidRPr="00024054">
        <w:t xml:space="preserve">abundance </w:t>
      </w:r>
      <w:r>
        <w:t>and the proportion of nymphs</w:t>
      </w:r>
      <w:r w:rsidRPr="00024054">
        <w:t xml:space="preserve"> </w:t>
      </w:r>
      <w:r>
        <w:t xml:space="preserve">in the subset of houses identified as positive in the pre-spray survey </w:t>
      </w:r>
      <w:r w:rsidRPr="00024054">
        <w:t xml:space="preserve">were evaluated with </w:t>
      </w:r>
      <w:r>
        <w:t xml:space="preserve">mixed-model GLMs </w:t>
      </w:r>
      <w:r w:rsidRPr="00024054">
        <w:t xml:space="preserve">using </w:t>
      </w:r>
      <w:r>
        <w:t xml:space="preserve">the </w:t>
      </w:r>
      <w:r w:rsidRPr="00024054">
        <w:t xml:space="preserve">JMP statistics package (ver. 9, SAS Institute Inc., Cary, NC). </w:t>
      </w:r>
      <w:r>
        <w:t xml:space="preserve">Survey period was included as a fixed factor, with house ID as a random factor. Similar analysis was conducted for El Chaperno; in this case, because dispersal may lead to an increase in infested houses, all houses with infestations at one or both survey periods were included in the analysis. </w:t>
      </w:r>
    </w:p>
    <w:p w14:paraId="7FAD878D" w14:textId="77777777" w:rsidR="00B177A2" w:rsidRDefault="00B177A2" w:rsidP="00B177A2">
      <w:pPr>
        <w:ind w:firstLine="720"/>
        <w:rPr>
          <w:rFonts w:eastAsiaTheme="minorEastAsia"/>
        </w:rPr>
      </w:pPr>
      <w:r w:rsidRPr="0053455E">
        <w:lastRenderedPageBreak/>
        <w:t>To test for spatial clustering of</w:t>
      </w:r>
      <w:r>
        <w:rPr>
          <w:i/>
        </w:rPr>
        <w:t xml:space="preserve"> T. </w:t>
      </w:r>
      <w:r w:rsidRPr="00024054">
        <w:rPr>
          <w:i/>
        </w:rPr>
        <w:t>dimidiata</w:t>
      </w:r>
      <w:r>
        <w:t xml:space="preserve"> infestation, the locations of all houses were</w:t>
      </w:r>
      <w:r w:rsidRPr="00024054">
        <w:t xml:space="preserve"> mapped using individual GIS data layers with a UTM zone 16 NAD27 map projection in ArcGIS 10.1 (ESRI Inc., Redlands, CA). </w:t>
      </w:r>
      <w:r>
        <w:t xml:space="preserve"> </w:t>
      </w:r>
      <w:r w:rsidRPr="00024054">
        <w:t xml:space="preserve">For each survey, </w:t>
      </w:r>
      <w:r>
        <w:t xml:space="preserve">houses were classified as infested or uninfested and </w:t>
      </w:r>
      <w:r w:rsidRPr="00024054">
        <w:rPr>
          <w:rFonts w:eastAsiaTheme="minorEastAsia"/>
        </w:rPr>
        <w:t xml:space="preserve">the spatial distribution of </w:t>
      </w:r>
      <w:r>
        <w:rPr>
          <w:rFonts w:eastAsiaTheme="minorEastAsia"/>
        </w:rPr>
        <w:t xml:space="preserve">infested </w:t>
      </w:r>
      <w:r w:rsidRPr="00024054">
        <w:rPr>
          <w:rFonts w:eastAsiaTheme="minorEastAsia"/>
        </w:rPr>
        <w:t xml:space="preserve">houses </w:t>
      </w:r>
      <w:r>
        <w:rPr>
          <w:rFonts w:eastAsiaTheme="minorEastAsia"/>
        </w:rPr>
        <w:t>was</w:t>
      </w:r>
      <w:r w:rsidRPr="00024054">
        <w:rPr>
          <w:rFonts w:eastAsiaTheme="minorEastAsia"/>
        </w:rPr>
        <w:t xml:space="preserve"> tested for spatial clustering using the Average Nearest Neighbor function with inverse distance weighting from the spatial statistics toolbox (ArcGIS, ver. 10.0, ESRI Inc.). </w:t>
      </w:r>
    </w:p>
    <w:p w14:paraId="3F362B14" w14:textId="77777777" w:rsidR="00B177A2" w:rsidRDefault="00B177A2" w:rsidP="00B177A2">
      <w:pPr>
        <w:ind w:firstLine="720"/>
        <w:rPr>
          <w:b/>
          <w:color w:val="000000"/>
        </w:rPr>
      </w:pPr>
    </w:p>
    <w:p w14:paraId="1C1F65AD" w14:textId="77777777" w:rsidR="00B177A2" w:rsidRPr="00024054" w:rsidRDefault="00B177A2" w:rsidP="00B177A2">
      <w:r>
        <w:rPr>
          <w:b/>
          <w:color w:val="000000"/>
        </w:rPr>
        <w:t xml:space="preserve">Household </w:t>
      </w:r>
      <w:r w:rsidRPr="00580EE3">
        <w:rPr>
          <w:b/>
          <w:i/>
          <w:color w:val="000000"/>
        </w:rPr>
        <w:t>T. dimidiata</w:t>
      </w:r>
      <w:r>
        <w:rPr>
          <w:b/>
          <w:color w:val="000000"/>
        </w:rPr>
        <w:t xml:space="preserve"> G</w:t>
      </w:r>
      <w:r w:rsidRPr="00024054">
        <w:rPr>
          <w:b/>
          <w:color w:val="000000"/>
        </w:rPr>
        <w:t xml:space="preserve">enetic </w:t>
      </w:r>
      <w:r>
        <w:rPr>
          <w:b/>
          <w:color w:val="000000"/>
        </w:rPr>
        <w:t>Structure</w:t>
      </w:r>
      <w:r>
        <w:tab/>
      </w:r>
    </w:p>
    <w:p w14:paraId="7B8C554B" w14:textId="77777777" w:rsidR="00B177A2" w:rsidRDefault="00B177A2" w:rsidP="00B177A2">
      <w:pPr>
        <w:ind w:firstLine="720"/>
      </w:pPr>
      <w:r>
        <w:rPr>
          <w:color w:val="000000"/>
        </w:rPr>
        <w:t xml:space="preserve">For each sampling point, we estimated </w:t>
      </w:r>
      <w:r w:rsidRPr="007D037A">
        <w:rPr>
          <w:color w:val="000000"/>
        </w:rPr>
        <w:t>pairwise kinship values</w:t>
      </w:r>
      <w:r w:rsidRPr="00024054">
        <w:rPr>
          <w:color w:val="000000"/>
        </w:rPr>
        <w:t xml:space="preserve"> </w:t>
      </w:r>
      <w:r>
        <w:rPr>
          <w:color w:val="000000"/>
        </w:rPr>
        <w:t>with the</w:t>
      </w:r>
      <w:r w:rsidRPr="007D037A">
        <w:rPr>
          <w:color w:val="000000"/>
        </w:rPr>
        <w:t xml:space="preserve"> Identity by Descent (IBD) </w:t>
      </w:r>
      <w:r>
        <w:rPr>
          <w:color w:val="000000"/>
        </w:rPr>
        <w:t xml:space="preserve">kinship </w:t>
      </w:r>
      <w:r w:rsidRPr="007D037A">
        <w:rPr>
          <w:color w:val="000000"/>
        </w:rPr>
        <w:t>coefficient</w:t>
      </w:r>
      <w:r w:rsidRPr="00024054">
        <w:rPr>
          <w:color w:val="000000"/>
        </w:rPr>
        <w:t xml:space="preserve"> using Maximum Likelihood Estimation (MLE) with the </w:t>
      </w:r>
      <w:r w:rsidRPr="00024054">
        <w:rPr>
          <w:i/>
          <w:color w:val="000000"/>
        </w:rPr>
        <w:t>snpgdsIBDMLE</w:t>
      </w:r>
      <w:r w:rsidRPr="00024054">
        <w:rPr>
          <w:color w:val="000000"/>
        </w:rPr>
        <w:t xml:space="preserve"> function</w:t>
      </w:r>
      <w:r>
        <w:rPr>
          <w:color w:val="000000"/>
        </w:rPr>
        <w:t xml:space="preserve"> in the </w:t>
      </w:r>
      <w:r w:rsidRPr="00024054">
        <w:rPr>
          <w:i/>
          <w:color w:val="000000"/>
        </w:rPr>
        <w:t>SNPrelate</w:t>
      </w:r>
      <w:r>
        <w:rPr>
          <w:color w:val="000000"/>
        </w:rPr>
        <w:t xml:space="preserve"> R package (Zheng et al. 2012).  The kinship value k is expected to be 0.5 for parent-offspring or full-sib relationships, with a decay toward zero for more extended relatives (e.g., 0.25 for half-sibs, 0.125 for first cousins, etc.) and zero for unrelated individuals. For each village, we calculated </w:t>
      </w:r>
      <w:r w:rsidRPr="00024054">
        <w:rPr>
          <w:color w:val="000000"/>
        </w:rPr>
        <w:t>density curves</w:t>
      </w:r>
      <w:r>
        <w:rPr>
          <w:color w:val="000000"/>
        </w:rPr>
        <w:t xml:space="preserve"> of within- and among-</w:t>
      </w:r>
      <w:r w:rsidRPr="007D037A">
        <w:rPr>
          <w:color w:val="000000"/>
        </w:rPr>
        <w:t xml:space="preserve">house kinship </w:t>
      </w:r>
      <w:r>
        <w:rPr>
          <w:color w:val="000000"/>
        </w:rPr>
        <w:t>for e</w:t>
      </w:r>
      <w:r w:rsidRPr="007D037A">
        <w:rPr>
          <w:color w:val="000000"/>
        </w:rPr>
        <w:t xml:space="preserve">ach </w:t>
      </w:r>
      <w:r>
        <w:rPr>
          <w:color w:val="000000"/>
        </w:rPr>
        <w:t>survey and tested for differences in kinship patterns within versus among houses within each sampling period, as well as differences in within-house kinship distributions over time, using</w:t>
      </w:r>
      <w:r w:rsidRPr="00024054">
        <w:rPr>
          <w:color w:val="000000"/>
        </w:rPr>
        <w:t xml:space="preserve"> non-parametric, pairwise Kolmogorov-Smirnov Test</w:t>
      </w:r>
      <w:r>
        <w:rPr>
          <w:color w:val="000000"/>
        </w:rPr>
        <w:t>s</w:t>
      </w:r>
      <w:r w:rsidRPr="00024054">
        <w:rPr>
          <w:color w:val="000000"/>
        </w:rPr>
        <w:t xml:space="preserve"> (K-S test</w:t>
      </w:r>
      <w:r>
        <w:rPr>
          <w:color w:val="000000"/>
        </w:rPr>
        <w:t xml:space="preserve">, </w:t>
      </w:r>
      <w:r w:rsidRPr="00024054">
        <w:rPr>
          <w:color w:val="000000"/>
        </w:rPr>
        <w:t xml:space="preserve">alpha = 0.05) from the R package </w:t>
      </w:r>
      <w:r w:rsidRPr="00024054">
        <w:rPr>
          <w:i/>
          <w:color w:val="000000"/>
        </w:rPr>
        <w:t>rgr</w:t>
      </w:r>
      <w:r>
        <w:rPr>
          <w:color w:val="000000"/>
        </w:rPr>
        <w:t xml:space="preserve"> (Garrett 2013)</w:t>
      </w:r>
      <w:r w:rsidRPr="00024054">
        <w:rPr>
          <w:color w:val="000000"/>
        </w:rPr>
        <w:t>.</w:t>
      </w:r>
    </w:p>
    <w:p w14:paraId="51B107F8" w14:textId="77777777" w:rsidR="00B177A2" w:rsidRPr="00725863" w:rsidRDefault="00B177A2" w:rsidP="00B177A2">
      <w:pPr>
        <w:rPr>
          <w:color w:val="000000"/>
        </w:rPr>
      </w:pPr>
      <w:r>
        <w:rPr>
          <w:color w:val="000000"/>
        </w:rPr>
        <w:tab/>
        <w:t xml:space="preserve">To identify the sources of post-spray infestations, we tested whether insects from re-infested houses were more likely to have been derived from pre-spray infestations from either a) the same house, or b) a nearby house, than from a random re-infestation source across the village.  Because potential source houses varied in insect abundance, and therefore potential dispersers, prior to spraying, we used a randomization test to generate expected colonization patterns under </w:t>
      </w:r>
      <w:r>
        <w:rPr>
          <w:color w:val="000000"/>
        </w:rPr>
        <w:lastRenderedPageBreak/>
        <w:t xml:space="preserve">random dispersal given observed variation in initial abundance. Pairwise kinship values were calculated across the entire set of sampling periods; and to calculate observed re-infestation patterns, for each </w:t>
      </w:r>
      <w:r w:rsidRPr="00483E73">
        <w:rPr>
          <w:i/>
          <w:color w:val="000000"/>
        </w:rPr>
        <w:t xml:space="preserve">post-spray </w:t>
      </w:r>
      <w:r>
        <w:rPr>
          <w:color w:val="000000"/>
        </w:rPr>
        <w:t xml:space="preserve">insect collected from a house re-infestation (i.e., that house had also been infested in the pre-spray survey), the </w:t>
      </w:r>
      <w:r w:rsidRPr="00483E73">
        <w:rPr>
          <w:i/>
          <w:color w:val="000000"/>
        </w:rPr>
        <w:t>pre-spray</w:t>
      </w:r>
      <w:r>
        <w:rPr>
          <w:color w:val="000000"/>
        </w:rPr>
        <w:t xml:space="preserve"> sample to which it was most closely related was identified. If the nearest relative was collected from the same house, it was classified as a residual infestation; if not collected from the same house, the Euclidean distance between the two houses was calculated as an estimate of infestation dispersal distance. The observed proportion of residual infestations and the mean distance to the source house for non-residual colonizations were compared to the distribution of expected values calculated from randomized datasets, in which each post-spray sample was assigned a randomly selected pre-spray sample as its nearest relative. Calculations from randomized assignments were replicated 1,000 times and the observed results compared to the 95%, 99% and 99.9% most extreme values as probability cutoffs. The randomization test was conducted with a custom-designed python script, available in Supplementary information.</w:t>
      </w:r>
    </w:p>
    <w:p w14:paraId="0F8B9A53" w14:textId="77777777" w:rsidR="00B177A2" w:rsidRPr="00024054" w:rsidRDefault="00B177A2" w:rsidP="00B177A2">
      <w:pPr>
        <w:rPr>
          <w:rFonts w:eastAsiaTheme="minorEastAsia"/>
        </w:rPr>
      </w:pPr>
    </w:p>
    <w:p w14:paraId="79AC24D6" w14:textId="77777777" w:rsidR="00B177A2" w:rsidRPr="00460883" w:rsidRDefault="00B177A2" w:rsidP="00B177A2">
      <w:pPr>
        <w:rPr>
          <w:b/>
          <w:color w:val="000000"/>
        </w:rPr>
      </w:pPr>
      <w:r w:rsidRPr="00460883">
        <w:rPr>
          <w:b/>
          <w:color w:val="000000"/>
        </w:rPr>
        <w:t>Population Genetic Structure</w:t>
      </w:r>
    </w:p>
    <w:p w14:paraId="5C0E18E8" w14:textId="77777777" w:rsidR="00B177A2" w:rsidRDefault="00B177A2" w:rsidP="00B177A2">
      <w:pPr>
        <w:ind w:firstLine="864"/>
        <w:rPr>
          <w:color w:val="000000"/>
        </w:rPr>
      </w:pPr>
      <w:r w:rsidRPr="00024054">
        <w:rPr>
          <w:rFonts w:eastAsiaTheme="minorEastAsia"/>
        </w:rPr>
        <w:t xml:space="preserve">To </w:t>
      </w:r>
      <w:r>
        <w:rPr>
          <w:rFonts w:eastAsiaTheme="minorEastAsia"/>
        </w:rPr>
        <w:t>identify changes in</w:t>
      </w:r>
      <w:r w:rsidRPr="00024054">
        <w:rPr>
          <w:rFonts w:eastAsiaTheme="minorEastAsia"/>
        </w:rPr>
        <w:t xml:space="preserve"> </w:t>
      </w:r>
      <w:r>
        <w:rPr>
          <w:rFonts w:eastAsiaTheme="minorEastAsia"/>
        </w:rPr>
        <w:t xml:space="preserve">overall population </w:t>
      </w:r>
      <w:r w:rsidRPr="00024054">
        <w:rPr>
          <w:rFonts w:eastAsiaTheme="minorEastAsia"/>
        </w:rPr>
        <w:t xml:space="preserve">genetic diversity and structure </w:t>
      </w:r>
      <w:r>
        <w:rPr>
          <w:rFonts w:eastAsiaTheme="minorEastAsia"/>
        </w:rPr>
        <w:t xml:space="preserve">in each village over time due to spraying or dispersal activity, </w:t>
      </w:r>
      <w:r w:rsidRPr="00024054">
        <w:rPr>
          <w:rFonts w:eastAsiaTheme="minorEastAsia"/>
        </w:rPr>
        <w:t xml:space="preserve">the population </w:t>
      </w:r>
      <w:r w:rsidRPr="00024054">
        <w:t>fixation index (Fst), nucleotide diversity (</w:t>
      </w:r>
      <w:r>
        <w:rPr>
          <w:color w:val="000000"/>
        </w:rPr>
        <w:t>P</w:t>
      </w:r>
      <w:r w:rsidRPr="00024054">
        <w:rPr>
          <w:color w:val="000000"/>
        </w:rPr>
        <w:t>i)</w:t>
      </w:r>
      <w:r w:rsidRPr="00024054">
        <w:t>, inbreeding coefficient (F</w:t>
      </w:r>
      <w:r>
        <w:rPr>
          <w:vertAlign w:val="subscript"/>
        </w:rPr>
        <w:t>IS</w:t>
      </w:r>
      <w:r w:rsidRPr="00024054">
        <w:t>), observed (Het</w:t>
      </w:r>
      <w:r w:rsidRPr="00024054">
        <w:rPr>
          <w:vertAlign w:val="subscript"/>
        </w:rPr>
        <w:t>ob</w:t>
      </w:r>
      <w:r w:rsidRPr="00024054">
        <w:t>) and expected (Het</w:t>
      </w:r>
      <w:r w:rsidRPr="00024054">
        <w:rPr>
          <w:vertAlign w:val="subscript"/>
        </w:rPr>
        <w:t>ex</w:t>
      </w:r>
      <w:r w:rsidRPr="00024054">
        <w:t xml:space="preserve">) heterozygosity were calculated </w:t>
      </w:r>
      <w:r>
        <w:t xml:space="preserve">for each village and sampling period </w:t>
      </w:r>
      <w:r w:rsidRPr="00024054">
        <w:t xml:space="preserve">using the </w:t>
      </w:r>
      <w:r w:rsidRPr="00024054">
        <w:rPr>
          <w:i/>
        </w:rPr>
        <w:t>Populations</w:t>
      </w:r>
      <w:r w:rsidRPr="00024054">
        <w:t xml:space="preserve"> function from the </w:t>
      </w:r>
      <w:r w:rsidRPr="00024054">
        <w:rPr>
          <w:i/>
        </w:rPr>
        <w:t>Stacks</w:t>
      </w:r>
      <w:r w:rsidRPr="00024054">
        <w:t xml:space="preserve"> software (Catchen et al. 2013). </w:t>
      </w:r>
    </w:p>
    <w:p w14:paraId="23DE5D2A" w14:textId="77777777" w:rsidR="00B177A2" w:rsidRPr="00024054" w:rsidRDefault="00B177A2" w:rsidP="00B177A2">
      <w:pPr>
        <w:ind w:firstLine="864"/>
      </w:pPr>
      <w:r w:rsidRPr="00024054">
        <w:rPr>
          <w:color w:val="000000"/>
        </w:rPr>
        <w:t xml:space="preserve">To </w:t>
      </w:r>
      <w:r>
        <w:rPr>
          <w:color w:val="000000"/>
        </w:rPr>
        <w:t>identify</w:t>
      </w:r>
      <w:r w:rsidRPr="00024054">
        <w:rPr>
          <w:color w:val="000000"/>
        </w:rPr>
        <w:t xml:space="preserve"> genetic cluster</w:t>
      </w:r>
      <w:r>
        <w:rPr>
          <w:color w:val="000000"/>
        </w:rPr>
        <w:t>s and cluster</w:t>
      </w:r>
      <w:r w:rsidRPr="00024054">
        <w:rPr>
          <w:color w:val="000000"/>
        </w:rPr>
        <w:t xml:space="preserve"> assignment of the genotyped individuals from each </w:t>
      </w:r>
      <w:r>
        <w:rPr>
          <w:color w:val="000000"/>
        </w:rPr>
        <w:t>village</w:t>
      </w:r>
      <w:r w:rsidRPr="00024054">
        <w:rPr>
          <w:color w:val="000000"/>
        </w:rPr>
        <w:t xml:space="preserve">, </w:t>
      </w:r>
      <w:r w:rsidRPr="00024054">
        <w:t xml:space="preserve">we performed k-means clustering analysis and classified the individuals by a </w:t>
      </w:r>
      <w:r w:rsidRPr="00024054">
        <w:lastRenderedPageBreak/>
        <w:t xml:space="preserve">discriminant analysis of principal components (DAPC) using the </w:t>
      </w:r>
      <w:r w:rsidRPr="00024054">
        <w:rPr>
          <w:i/>
        </w:rPr>
        <w:t>Adegenet</w:t>
      </w:r>
      <w:r w:rsidRPr="00024054">
        <w:t xml:space="preserve"> package for R (Jombart and Ahmed 2011). </w:t>
      </w:r>
      <w:r>
        <w:t>Insects</w:t>
      </w:r>
      <w:r w:rsidRPr="00024054">
        <w:t xml:space="preserve"> with less than 5% of </w:t>
      </w:r>
      <w:r>
        <w:t xml:space="preserve">the average number of </w:t>
      </w:r>
      <w:r w:rsidRPr="00024054">
        <w:t>SNPs were excluded from the analysis to prevent biases due to missing data</w:t>
      </w:r>
      <w:r>
        <w:t>, this amounted to 13</w:t>
      </w:r>
      <w:r w:rsidRPr="00024054">
        <w:t xml:space="preserve"> </w:t>
      </w:r>
      <w:r>
        <w:t>insects</w:t>
      </w:r>
      <w:r w:rsidRPr="00024054">
        <w:t xml:space="preserve"> from El Carrizal and 11 from El Chaperno. </w:t>
      </w:r>
      <w:r>
        <w:t>W</w:t>
      </w:r>
      <w:r w:rsidRPr="00024054">
        <w:t xml:space="preserve">e </w:t>
      </w:r>
      <w:r>
        <w:t>identified</w:t>
      </w:r>
      <w:r w:rsidRPr="00024054">
        <w:t xml:space="preserve"> the number of genetic clusters for each </w:t>
      </w:r>
      <w:r>
        <w:t>village</w:t>
      </w:r>
      <w:r w:rsidRPr="00024054">
        <w:t xml:space="preserve"> using the k-means cluster algorithm (from the </w:t>
      </w:r>
      <w:r w:rsidRPr="00024054">
        <w:rPr>
          <w:i/>
        </w:rPr>
        <w:t>find.cluster</w:t>
      </w:r>
      <w:r w:rsidRPr="00024054">
        <w:t xml:space="preserve">s function in </w:t>
      </w:r>
      <w:r w:rsidRPr="00024054">
        <w:rPr>
          <w:i/>
        </w:rPr>
        <w:t>Adegenet</w:t>
      </w:r>
      <w:r w:rsidRPr="00024054">
        <w:t>) based on the value of k that minimized the Bayesian Information Criterion (BIC) value. For El Carrizal</w:t>
      </w:r>
      <w:r>
        <w:t>,</w:t>
      </w:r>
      <w:r w:rsidRPr="00024054">
        <w:t xml:space="preserve"> we set the maximum number of potential principal components (PCs) to 240, retaining a total of 5 clusters based on the cumulative variance explained by the BIC values. </w:t>
      </w:r>
      <w:r>
        <w:t>One cluster consisted of a single individual</w:t>
      </w:r>
      <w:r w:rsidRPr="00024054">
        <w:t xml:space="preserve"> </w:t>
      </w:r>
      <w:r>
        <w:t>(</w:t>
      </w:r>
      <w:r w:rsidRPr="00024054">
        <w:t>CHJ484</w:t>
      </w:r>
      <w:r>
        <w:t>), thus w</w:t>
      </w:r>
      <w:r w:rsidRPr="00024054">
        <w:t xml:space="preserve">e re-ran the analysis excluding </w:t>
      </w:r>
      <w:r>
        <w:t xml:space="preserve">this </w:t>
      </w:r>
      <w:r w:rsidRPr="00024054">
        <w:t>sample. The final DAPC was best explained with 4 clusters and CHJ 484 as an outlier. For El Chaperno</w:t>
      </w:r>
      <w:r>
        <w:t>,</w:t>
      </w:r>
      <w:r w:rsidRPr="00024054">
        <w:t xml:space="preserve"> we set the maximum number of potential PCs at 180, retaining a total of 2 clusters, based on the cumulative variance explained by the BIC. </w:t>
      </w:r>
      <w:r>
        <w:t>T</w:t>
      </w:r>
      <w:r w:rsidRPr="00024054">
        <w:t>he cluster identity</w:t>
      </w:r>
      <w:r>
        <w:t xml:space="preserve"> for each insect was used to project the cluster distributions for each village and each survey using </w:t>
      </w:r>
      <w:r w:rsidRPr="00024054">
        <w:t xml:space="preserve">ArcGIS 10.1 (ESRI Inc., Redlands, CA) </w:t>
      </w:r>
      <w:r w:rsidRPr="00024054">
        <w:rPr>
          <w:color w:val="000000"/>
        </w:rPr>
        <w:t>(UTM zone 16, datum=WGS84)</w:t>
      </w:r>
      <w:r w:rsidRPr="00024054">
        <w:t xml:space="preserve">. </w:t>
      </w:r>
      <w:r>
        <w:t xml:space="preserve">Changes in cluster proportions over time were tested with and RxC G-test of heterogensity, with post-hoc pairwise comparisons when significant overall effects were detected.  </w:t>
      </w:r>
    </w:p>
    <w:p w14:paraId="24A8E8C7" w14:textId="77777777" w:rsidR="00B177A2" w:rsidRPr="000A45EB" w:rsidRDefault="00B177A2" w:rsidP="00B177A2">
      <w:pPr>
        <w:ind w:firstLine="864"/>
        <w:rPr>
          <w:b/>
        </w:rPr>
      </w:pPr>
      <w:r w:rsidRPr="00024054">
        <w:rPr>
          <w:color w:val="000000"/>
        </w:rPr>
        <w:t xml:space="preserve">To </w:t>
      </w:r>
      <w:r>
        <w:rPr>
          <w:color w:val="000000"/>
        </w:rPr>
        <w:t>test for</w:t>
      </w:r>
      <w:r w:rsidRPr="00024054">
        <w:rPr>
          <w:color w:val="000000"/>
        </w:rPr>
        <w:t xml:space="preserve"> spatial </w:t>
      </w:r>
      <w:r>
        <w:rPr>
          <w:color w:val="000000"/>
        </w:rPr>
        <w:t>structuring in</w:t>
      </w:r>
      <w:r w:rsidRPr="00024054">
        <w:rPr>
          <w:color w:val="000000"/>
        </w:rPr>
        <w:t xml:space="preserve"> the </w:t>
      </w:r>
      <w:r>
        <w:rPr>
          <w:color w:val="000000"/>
        </w:rPr>
        <w:t xml:space="preserve">distribution of the </w:t>
      </w:r>
      <w:r w:rsidRPr="00024054">
        <w:rPr>
          <w:color w:val="000000"/>
        </w:rPr>
        <w:t xml:space="preserve">DAPC genetic clusters, we created a matrix </w:t>
      </w:r>
      <w:r>
        <w:rPr>
          <w:color w:val="000000"/>
        </w:rPr>
        <w:t>of</w:t>
      </w:r>
      <w:r w:rsidRPr="00024054">
        <w:rPr>
          <w:color w:val="000000"/>
        </w:rPr>
        <w:t xml:space="preserve"> </w:t>
      </w:r>
      <w:r>
        <w:rPr>
          <w:color w:val="000000"/>
        </w:rPr>
        <w:t xml:space="preserve">pairwise Jaccard indices, which measures the overlap in sample cluster membership between two houses, </w:t>
      </w:r>
      <w:r w:rsidRPr="00024054">
        <w:rPr>
          <w:color w:val="000000"/>
        </w:rPr>
        <w:t xml:space="preserve">and combined it with the Euclidean distance among houses using the </w:t>
      </w:r>
      <w:r w:rsidRPr="00024054">
        <w:rPr>
          <w:i/>
          <w:color w:val="000000"/>
        </w:rPr>
        <w:t>vegdist</w:t>
      </w:r>
      <w:r>
        <w:rPr>
          <w:i/>
          <w:color w:val="000000"/>
        </w:rPr>
        <w:t xml:space="preserve"> </w:t>
      </w:r>
      <w:r w:rsidRPr="00024054">
        <w:rPr>
          <w:color w:val="000000"/>
        </w:rPr>
        <w:t xml:space="preserve">function from the R </w:t>
      </w:r>
      <w:r w:rsidRPr="00024054">
        <w:rPr>
          <w:i/>
          <w:color w:val="000000"/>
        </w:rPr>
        <w:t>Vegan</w:t>
      </w:r>
      <w:r w:rsidRPr="00024054">
        <w:rPr>
          <w:color w:val="000000"/>
        </w:rPr>
        <w:t xml:space="preserve"> package (Oksanen et al. 2007). To project the coordinates to meters, we converted the degree coordinates to UTM projections (zone 16, datum=WGS84) using the </w:t>
      </w:r>
      <w:r w:rsidRPr="00024054">
        <w:rPr>
          <w:i/>
          <w:color w:val="000000"/>
        </w:rPr>
        <w:t>coordinates</w:t>
      </w:r>
      <w:r w:rsidRPr="00024054">
        <w:rPr>
          <w:color w:val="000000"/>
        </w:rPr>
        <w:t xml:space="preserve">, </w:t>
      </w:r>
      <w:r w:rsidRPr="00024054">
        <w:rPr>
          <w:i/>
          <w:color w:val="000000"/>
        </w:rPr>
        <w:t>proj4string</w:t>
      </w:r>
      <w:r w:rsidRPr="00024054">
        <w:rPr>
          <w:color w:val="000000"/>
        </w:rPr>
        <w:t xml:space="preserve">, and </w:t>
      </w:r>
      <w:r w:rsidRPr="00024054">
        <w:rPr>
          <w:i/>
          <w:color w:val="000000"/>
        </w:rPr>
        <w:t>spTransform</w:t>
      </w:r>
      <w:r w:rsidRPr="00024054">
        <w:rPr>
          <w:color w:val="000000"/>
        </w:rPr>
        <w:t xml:space="preserve"> functions from the linked packages </w:t>
      </w:r>
      <w:r w:rsidRPr="00024054">
        <w:rPr>
          <w:i/>
          <w:color w:val="000000"/>
        </w:rPr>
        <w:t>rgdal</w:t>
      </w:r>
      <w:r>
        <w:rPr>
          <w:i/>
          <w:color w:val="000000"/>
        </w:rPr>
        <w:t xml:space="preserve"> </w:t>
      </w:r>
      <w:r w:rsidRPr="00024054">
        <w:rPr>
          <w:color w:val="000000"/>
        </w:rPr>
        <w:t xml:space="preserve">and </w:t>
      </w:r>
      <w:r w:rsidRPr="00024054">
        <w:rPr>
          <w:i/>
          <w:color w:val="000000"/>
        </w:rPr>
        <w:t>sp</w:t>
      </w:r>
      <w:r>
        <w:rPr>
          <w:i/>
          <w:color w:val="000000"/>
        </w:rPr>
        <w:t xml:space="preserve"> </w:t>
      </w:r>
      <w:r w:rsidRPr="00024054">
        <w:rPr>
          <w:color w:val="000000"/>
        </w:rPr>
        <w:t xml:space="preserve">in R (Bivandet al. 2014, Pebesma et al. 2012). We tested for spatial autocorrelation with Moran’s I correlograms for </w:t>
      </w:r>
      <w:r>
        <w:rPr>
          <w:color w:val="000000"/>
        </w:rPr>
        <w:t xml:space="preserve">each village and </w:t>
      </w:r>
      <w:r w:rsidRPr="00024054">
        <w:rPr>
          <w:color w:val="000000"/>
        </w:rPr>
        <w:t xml:space="preserve">survey using the </w:t>
      </w:r>
      <w:r w:rsidRPr="00024054">
        <w:rPr>
          <w:i/>
          <w:color w:val="000000"/>
        </w:rPr>
        <w:t>correlog</w:t>
      </w:r>
      <w:r w:rsidRPr="00024054">
        <w:rPr>
          <w:color w:val="000000"/>
        </w:rPr>
        <w:t xml:space="preserve"> function from the </w:t>
      </w:r>
      <w:r w:rsidRPr="00024054">
        <w:rPr>
          <w:i/>
          <w:color w:val="000000"/>
        </w:rPr>
        <w:t>ncf</w:t>
      </w:r>
      <w:r w:rsidRPr="00024054">
        <w:rPr>
          <w:color w:val="000000"/>
        </w:rPr>
        <w:t xml:space="preserve">R package </w:t>
      </w:r>
      <w:r w:rsidRPr="00024054">
        <w:rPr>
          <w:color w:val="000000"/>
        </w:rPr>
        <w:lastRenderedPageBreak/>
        <w:t>(</w:t>
      </w:r>
      <w:r w:rsidRPr="00024054">
        <w:rPr>
          <w:color w:val="222222"/>
          <w:shd w:val="clear" w:color="auto" w:fill="FFFFFF"/>
        </w:rPr>
        <w:t>Hijmans and van Etten 2014)</w:t>
      </w:r>
      <w:r w:rsidRPr="00024054">
        <w:rPr>
          <w:color w:val="000000"/>
        </w:rPr>
        <w:t xml:space="preserve">. The spatial increments </w:t>
      </w:r>
      <w:r>
        <w:rPr>
          <w:color w:val="000000"/>
        </w:rPr>
        <w:t xml:space="preserve">(bin size) </w:t>
      </w:r>
      <w:r w:rsidRPr="00024054">
        <w:rPr>
          <w:color w:val="000000"/>
        </w:rPr>
        <w:t xml:space="preserve">were </w:t>
      </w:r>
      <w:r>
        <w:rPr>
          <w:color w:val="000000"/>
        </w:rPr>
        <w:t>selected as</w:t>
      </w:r>
      <w:r w:rsidRPr="00024054">
        <w:rPr>
          <w:color w:val="000000"/>
        </w:rPr>
        <w:t xml:space="preserve"> 25 m for El Carrizal and 20 m for El Chaperno</w:t>
      </w:r>
      <w:r>
        <w:rPr>
          <w:color w:val="000000"/>
        </w:rPr>
        <w:t xml:space="preserve"> </w:t>
      </w:r>
      <w:r w:rsidRPr="00024054">
        <w:rPr>
          <w:color w:val="000000"/>
        </w:rPr>
        <w:t>using the Freedman-Diaconis</w:t>
      </w:r>
      <w:r>
        <w:rPr>
          <w:color w:val="000000"/>
        </w:rPr>
        <w:t xml:space="preserve"> </w:t>
      </w:r>
      <w:r w:rsidRPr="001F5650">
        <w:rPr>
          <w:color w:val="000000"/>
        </w:rPr>
        <w:t>rule</w:t>
      </w:r>
      <w:r>
        <w:rPr>
          <w:color w:val="000000"/>
        </w:rPr>
        <w:t xml:space="preserve"> for bin width using a histogram from the longitude distance matrix generated by the </w:t>
      </w:r>
      <w:r w:rsidRPr="00FB5ED2">
        <w:rPr>
          <w:i/>
          <w:color w:val="000000"/>
        </w:rPr>
        <w:t>hist</w:t>
      </w:r>
      <w:r>
        <w:rPr>
          <w:color w:val="000000"/>
        </w:rPr>
        <w:t xml:space="preserve"> function in the </w:t>
      </w:r>
      <w:r w:rsidRPr="001F5650">
        <w:rPr>
          <w:color w:val="000000"/>
        </w:rPr>
        <w:t xml:space="preserve">R </w:t>
      </w:r>
      <w:r w:rsidRPr="001F5650">
        <w:rPr>
          <w:i/>
          <w:color w:val="000000"/>
        </w:rPr>
        <w:t>Vegan</w:t>
      </w:r>
      <w:r w:rsidRPr="001F5650">
        <w:rPr>
          <w:color w:val="000000"/>
        </w:rPr>
        <w:t xml:space="preserve"> package</w:t>
      </w:r>
      <w:r>
        <w:rPr>
          <w:color w:val="000000"/>
        </w:rPr>
        <w:t xml:space="preserve"> (Oksanen et al. 2007)</w:t>
      </w:r>
      <w:r w:rsidRPr="001F5650">
        <w:rPr>
          <w:color w:val="000000"/>
        </w:rPr>
        <w:t>.</w:t>
      </w:r>
      <w:r>
        <w:rPr>
          <w:color w:val="000000"/>
        </w:rPr>
        <w:t xml:space="preserve"> </w:t>
      </w:r>
      <w:r w:rsidRPr="007D037A">
        <w:rPr>
          <w:color w:val="000000"/>
        </w:rPr>
        <w:t xml:space="preserve">To assess clustering significance at each bin, we ran a permutations test for 100 repetitions (alpha = 0.05) using the </w:t>
      </w:r>
      <w:r w:rsidRPr="007D037A">
        <w:rPr>
          <w:i/>
          <w:color w:val="000000"/>
        </w:rPr>
        <w:t>resamp</w:t>
      </w:r>
      <w:r w:rsidRPr="007D037A">
        <w:rPr>
          <w:color w:val="000000"/>
        </w:rPr>
        <w:t xml:space="preserve"> parameter from the c</w:t>
      </w:r>
      <w:r w:rsidRPr="007D037A">
        <w:rPr>
          <w:i/>
          <w:color w:val="000000"/>
        </w:rPr>
        <w:t>orrelog</w:t>
      </w:r>
      <w:r w:rsidRPr="007D037A">
        <w:rPr>
          <w:color w:val="000000"/>
        </w:rPr>
        <w:t xml:space="preserve"> function. </w:t>
      </w:r>
      <w:r w:rsidRPr="00024054">
        <w:rPr>
          <w:color w:val="000000"/>
        </w:rPr>
        <w:t>We determined the app</w:t>
      </w:r>
      <w:r>
        <w:rPr>
          <w:color w:val="000000"/>
        </w:rPr>
        <w:t xml:space="preserve">ropriate window to observe </w:t>
      </w:r>
      <w:r w:rsidRPr="00024054">
        <w:rPr>
          <w:color w:val="000000"/>
        </w:rPr>
        <w:t xml:space="preserve">spatial autocorrelation within each </w:t>
      </w:r>
      <w:r>
        <w:rPr>
          <w:color w:val="000000"/>
        </w:rPr>
        <w:t>village</w:t>
      </w:r>
      <w:r w:rsidRPr="00024054">
        <w:rPr>
          <w:color w:val="000000"/>
        </w:rPr>
        <w:t xml:space="preserve"> by using the Ripley’s K function </w:t>
      </w:r>
      <w:r w:rsidRPr="00024054">
        <w:t xml:space="preserve">to establish the maximum spatial range among houses </w:t>
      </w:r>
      <w:r w:rsidRPr="00024054">
        <w:rPr>
          <w:color w:val="000000"/>
        </w:rPr>
        <w:t xml:space="preserve">using the Spatial Statistics toolbox from ArcGIS 10.1 </w:t>
      </w:r>
      <w:r w:rsidRPr="00024054">
        <w:t xml:space="preserve">(ESRI Inc., Redlands, CA). The window was set to 580 meters for El Carrizal and 480 meters for El Chaperno. </w:t>
      </w:r>
      <w:r>
        <w:rPr>
          <w:color w:val="000000"/>
        </w:rPr>
        <w:t xml:space="preserve">The 95% confidence interval (CI) was calculated from the Moran’s I response vector using the </w:t>
      </w:r>
      <w:r w:rsidRPr="00723F49">
        <w:rPr>
          <w:i/>
          <w:color w:val="000000"/>
        </w:rPr>
        <w:t>boot.one</w:t>
      </w:r>
      <w:r>
        <w:rPr>
          <w:color w:val="000000"/>
        </w:rPr>
        <w:t xml:space="preserve"> function from the </w:t>
      </w:r>
      <w:r w:rsidRPr="00723F49">
        <w:rPr>
          <w:i/>
          <w:color w:val="000000"/>
        </w:rPr>
        <w:t xml:space="preserve">boot </w:t>
      </w:r>
      <w:r>
        <w:rPr>
          <w:color w:val="000000"/>
        </w:rPr>
        <w:t>R package at 10,000 bootstraps and calculating the Bias Corrected and Accelerated Confidence I</w:t>
      </w:r>
      <w:r w:rsidRPr="001F5650">
        <w:rPr>
          <w:color w:val="000000"/>
        </w:rPr>
        <w:t>nterval</w:t>
      </w:r>
      <w:r>
        <w:rPr>
          <w:color w:val="000000"/>
        </w:rPr>
        <w:t xml:space="preserve"> (BCa</w:t>
      </w:r>
      <w:r w:rsidRPr="001F5650">
        <w:rPr>
          <w:color w:val="000000"/>
        </w:rPr>
        <w:t>)</w:t>
      </w:r>
      <w:r>
        <w:rPr>
          <w:color w:val="000000"/>
        </w:rPr>
        <w:t xml:space="preserve"> for non-parametric functions with the </w:t>
      </w:r>
      <w:r w:rsidRPr="00723F49">
        <w:rPr>
          <w:i/>
          <w:color w:val="000000"/>
        </w:rPr>
        <w:t>boot.ci</w:t>
      </w:r>
      <w:r>
        <w:rPr>
          <w:color w:val="000000"/>
        </w:rPr>
        <w:t xml:space="preserve"> function from the </w:t>
      </w:r>
      <w:r w:rsidRPr="0086624D">
        <w:rPr>
          <w:i/>
          <w:color w:val="000000"/>
        </w:rPr>
        <w:t>boot</w:t>
      </w:r>
      <w:r>
        <w:rPr>
          <w:color w:val="000000"/>
        </w:rPr>
        <w:t xml:space="preserve"> R package (Angelo and Ripley 2016, </w:t>
      </w:r>
      <w:r>
        <w:rPr>
          <w:color w:val="222222"/>
          <w:shd w:val="clear" w:color="auto" w:fill="FFFFFF"/>
        </w:rPr>
        <w:t xml:space="preserve">Davison and </w:t>
      </w:r>
      <w:r w:rsidRPr="002A646B">
        <w:rPr>
          <w:color w:val="222222"/>
          <w:shd w:val="clear" w:color="auto" w:fill="FFFFFF"/>
        </w:rPr>
        <w:t>Hinkley</w:t>
      </w:r>
      <w:r>
        <w:rPr>
          <w:color w:val="222222"/>
          <w:shd w:val="clear" w:color="auto" w:fill="FFFFFF"/>
        </w:rPr>
        <w:t xml:space="preserve"> 1997).</w:t>
      </w:r>
    </w:p>
    <w:p w14:paraId="7EF6EFEF" w14:textId="77777777" w:rsidR="00E21066" w:rsidRDefault="00E21066">
      <w:pPr>
        <w:spacing w:after="160" w:line="259" w:lineRule="auto"/>
        <w:jc w:val="left"/>
        <w:rPr>
          <w:rFonts w:eastAsiaTheme="minorHAnsi"/>
          <w:b/>
          <w:shd w:val="clear" w:color="auto" w:fill="FFFFFF"/>
        </w:rPr>
      </w:pPr>
      <w:r>
        <w:rPr>
          <w:rFonts w:eastAsiaTheme="minorHAnsi"/>
        </w:rPr>
        <w:br w:type="page"/>
      </w:r>
    </w:p>
    <w:p w14:paraId="625F9544" w14:textId="77777777" w:rsidR="00E21066" w:rsidRPr="00D73CD0" w:rsidRDefault="00E21066" w:rsidP="00E21066">
      <w:pPr>
        <w:pStyle w:val="Heading2"/>
        <w:rPr>
          <w:rFonts w:eastAsiaTheme="minorHAnsi"/>
        </w:rPr>
      </w:pPr>
      <w:r w:rsidRPr="00D73CD0">
        <w:rPr>
          <w:rFonts w:eastAsiaTheme="minorHAnsi"/>
        </w:rPr>
        <w:lastRenderedPageBreak/>
        <w:t>References</w:t>
      </w:r>
      <w:bookmarkEnd w:id="222"/>
    </w:p>
    <w:p w14:paraId="07EE2BD8" w14:textId="77777777" w:rsidR="002210B7" w:rsidRDefault="00EC5678" w:rsidP="002210B7">
      <w:pPr>
        <w:pStyle w:val="NoSpacing"/>
        <w:jc w:val="both"/>
        <w:rPr>
          <w:rFonts w:ascii="Times New Roman" w:hAnsi="Times New Roman" w:cs="Times New Roman"/>
        </w:rPr>
      </w:pPr>
      <w:r>
        <w:rPr>
          <w:rFonts w:ascii="Times New Roman" w:hAnsi="Times New Roman" w:cs="Times New Roman"/>
        </w:rPr>
        <w:t xml:space="preserve">Angelo C, </w:t>
      </w:r>
      <w:r w:rsidR="002210B7">
        <w:rPr>
          <w:rFonts w:ascii="Times New Roman" w:hAnsi="Times New Roman" w:cs="Times New Roman"/>
        </w:rPr>
        <w:t>Ripley B.</w:t>
      </w:r>
      <w:r>
        <w:rPr>
          <w:rFonts w:ascii="Times New Roman" w:hAnsi="Times New Roman" w:cs="Times New Roman"/>
        </w:rPr>
        <w:t xml:space="preserve"> 2016.</w:t>
      </w:r>
      <w:r w:rsidR="002210B7">
        <w:rPr>
          <w:rFonts w:ascii="Times New Roman" w:hAnsi="Times New Roman" w:cs="Times New Roman"/>
        </w:rPr>
        <w:t xml:space="preserve"> boot: Bootstrap R (S-Plus) Functions. R package version 1.3-18. </w:t>
      </w:r>
    </w:p>
    <w:p w14:paraId="5714C4A6" w14:textId="77777777" w:rsidR="002210B7" w:rsidRDefault="002210B7" w:rsidP="002210B7">
      <w:pPr>
        <w:pStyle w:val="NoSpacing"/>
        <w:jc w:val="both"/>
        <w:rPr>
          <w:rFonts w:ascii="Times New Roman" w:hAnsi="Times New Roman" w:cs="Times New Roman"/>
        </w:rPr>
      </w:pPr>
    </w:p>
    <w:p w14:paraId="52C90393" w14:textId="77777777" w:rsidR="002210B7" w:rsidRDefault="002210B7" w:rsidP="002210B7">
      <w:pPr>
        <w:pStyle w:val="NoSpacing"/>
        <w:jc w:val="both"/>
        <w:rPr>
          <w:rFonts w:ascii="Times New Roman" w:hAnsi="Times New Roman" w:cs="Times New Roman"/>
        </w:rPr>
      </w:pPr>
      <w:r>
        <w:rPr>
          <w:rFonts w:ascii="Times New Roman" w:hAnsi="Times New Roman" w:cs="Times New Roman"/>
        </w:rPr>
        <w:t xml:space="preserve">Bargues MD, Klisiowicz DR, Gonzalez-Candelas F, Ramsey JM, Monroy C, Ponce C, Salazar-Schettino PM, Panzera F, Abad-Franch F, Sousa OE, Schofield CJ. </w:t>
      </w:r>
      <w:r w:rsidR="00EC5678">
        <w:rPr>
          <w:rFonts w:ascii="Times New Roman" w:hAnsi="Times New Roman" w:cs="Times New Roman"/>
        </w:rPr>
        <w:t xml:space="preserve">2008.  </w:t>
      </w:r>
      <w:r>
        <w:rPr>
          <w:rFonts w:ascii="Times New Roman" w:hAnsi="Times New Roman" w:cs="Times New Roman"/>
        </w:rPr>
        <w:t xml:space="preserve">Phylogeography and genetic variation of </w:t>
      </w:r>
      <w:r>
        <w:rPr>
          <w:rFonts w:ascii="Times New Roman" w:hAnsi="Times New Roman" w:cs="Times New Roman"/>
          <w:i/>
        </w:rPr>
        <w:t>Triatoma</w:t>
      </w:r>
      <w:r w:rsidR="008E3228">
        <w:rPr>
          <w:rFonts w:ascii="Times New Roman" w:hAnsi="Times New Roman" w:cs="Times New Roman"/>
          <w:i/>
        </w:rPr>
        <w:t xml:space="preserve"> </w:t>
      </w:r>
      <w:r>
        <w:rPr>
          <w:rFonts w:ascii="Times New Roman" w:hAnsi="Times New Roman" w:cs="Times New Roman"/>
          <w:i/>
        </w:rPr>
        <w:t>dimidiata</w:t>
      </w:r>
      <w:r>
        <w:rPr>
          <w:rFonts w:ascii="Times New Roman" w:hAnsi="Times New Roman" w:cs="Times New Roman"/>
        </w:rPr>
        <w:t>, the main Chagas disease vector in Central America, and its position within the genus Triatoma. PLoS</w:t>
      </w:r>
      <w:r w:rsidR="00EC5678">
        <w:rPr>
          <w:rFonts w:ascii="Times New Roman" w:hAnsi="Times New Roman" w:cs="Times New Roman"/>
        </w:rPr>
        <w:t xml:space="preserve"> </w:t>
      </w:r>
      <w:r>
        <w:rPr>
          <w:rFonts w:ascii="Times New Roman" w:hAnsi="Times New Roman" w:cs="Times New Roman"/>
        </w:rPr>
        <w:t>Negl</w:t>
      </w:r>
      <w:r w:rsidR="00EC5678">
        <w:rPr>
          <w:rFonts w:ascii="Times New Roman" w:hAnsi="Times New Roman" w:cs="Times New Roman"/>
        </w:rPr>
        <w:t>.</w:t>
      </w:r>
      <w:r>
        <w:rPr>
          <w:rFonts w:ascii="Times New Roman" w:hAnsi="Times New Roman" w:cs="Times New Roman"/>
        </w:rPr>
        <w:t xml:space="preserve"> Trop</w:t>
      </w:r>
      <w:r w:rsidR="00EC5678">
        <w:rPr>
          <w:rFonts w:ascii="Times New Roman" w:hAnsi="Times New Roman" w:cs="Times New Roman"/>
        </w:rPr>
        <w:t>.</w:t>
      </w:r>
      <w:r>
        <w:rPr>
          <w:rFonts w:ascii="Times New Roman" w:hAnsi="Times New Roman" w:cs="Times New Roman"/>
        </w:rPr>
        <w:t xml:space="preserve"> Dis. </w:t>
      </w:r>
      <w:r w:rsidR="00EC5678">
        <w:rPr>
          <w:rFonts w:ascii="Times New Roman" w:hAnsi="Times New Roman" w:cs="Times New Roman"/>
        </w:rPr>
        <w:t>7</w:t>
      </w:r>
      <w:r>
        <w:rPr>
          <w:rFonts w:ascii="Times New Roman" w:hAnsi="Times New Roman" w:cs="Times New Roman"/>
        </w:rPr>
        <w:t>:e233.</w:t>
      </w:r>
    </w:p>
    <w:p w14:paraId="049AEE21" w14:textId="77777777" w:rsidR="002210B7" w:rsidRDefault="002210B7" w:rsidP="002210B7">
      <w:pPr>
        <w:pStyle w:val="NoSpacing"/>
        <w:jc w:val="both"/>
        <w:rPr>
          <w:rFonts w:ascii="Times New Roman" w:hAnsi="Times New Roman" w:cs="Times New Roman"/>
          <w:color w:val="222222"/>
        </w:rPr>
      </w:pPr>
    </w:p>
    <w:p w14:paraId="46AE25A7" w14:textId="77777777" w:rsidR="002210B7" w:rsidRDefault="002210B7" w:rsidP="002210B7">
      <w:pPr>
        <w:pStyle w:val="NoSpacing"/>
        <w:jc w:val="both"/>
        <w:rPr>
          <w:rFonts w:ascii="Times New Roman" w:hAnsi="Times New Roman" w:cs="Times New Roman"/>
          <w:color w:val="222222"/>
        </w:rPr>
      </w:pPr>
      <w:r>
        <w:rPr>
          <w:rFonts w:ascii="Times New Roman" w:hAnsi="Times New Roman" w:cs="Times New Roman"/>
          <w:color w:val="222222"/>
        </w:rPr>
        <w:t xml:space="preserve">Barbu C, Dumonteil E, Gourbière S. </w:t>
      </w:r>
      <w:r w:rsidR="00EC5678">
        <w:rPr>
          <w:rFonts w:ascii="Times New Roman" w:hAnsi="Times New Roman" w:cs="Times New Roman"/>
          <w:color w:val="222222"/>
        </w:rPr>
        <w:t xml:space="preserve">2011.  </w:t>
      </w:r>
      <w:r>
        <w:rPr>
          <w:rFonts w:ascii="Times New Roman" w:hAnsi="Times New Roman" w:cs="Times New Roman"/>
          <w:color w:val="222222"/>
        </w:rPr>
        <w:t>Evaluation of spatially targeted strategies to control non-domiciliated</w:t>
      </w:r>
      <w:r w:rsidR="008E3228">
        <w:rPr>
          <w:rFonts w:ascii="Times New Roman" w:hAnsi="Times New Roman" w:cs="Times New Roman"/>
          <w:color w:val="222222"/>
        </w:rPr>
        <w:t xml:space="preserve"> </w:t>
      </w:r>
      <w:r>
        <w:rPr>
          <w:rFonts w:ascii="Times New Roman" w:hAnsi="Times New Roman" w:cs="Times New Roman"/>
          <w:i/>
          <w:color w:val="222222"/>
        </w:rPr>
        <w:t>Triatoma</w:t>
      </w:r>
      <w:r w:rsidR="008E3228">
        <w:rPr>
          <w:rFonts w:ascii="Times New Roman" w:hAnsi="Times New Roman" w:cs="Times New Roman"/>
          <w:i/>
          <w:color w:val="222222"/>
        </w:rPr>
        <w:t xml:space="preserve"> </w:t>
      </w:r>
      <w:r>
        <w:rPr>
          <w:rFonts w:ascii="Times New Roman" w:hAnsi="Times New Roman" w:cs="Times New Roman"/>
          <w:i/>
          <w:color w:val="222222"/>
        </w:rPr>
        <w:t>dimidiata</w:t>
      </w:r>
      <w:r>
        <w:rPr>
          <w:rFonts w:ascii="Times New Roman" w:hAnsi="Times New Roman" w:cs="Times New Roman"/>
          <w:color w:val="222222"/>
        </w:rPr>
        <w:t xml:space="preserve"> vector of Chagas disease. PLoS</w:t>
      </w:r>
      <w:r w:rsidR="00EC5678">
        <w:rPr>
          <w:rFonts w:ascii="Times New Roman" w:hAnsi="Times New Roman" w:cs="Times New Roman"/>
          <w:color w:val="222222"/>
        </w:rPr>
        <w:t xml:space="preserve"> </w:t>
      </w:r>
      <w:r>
        <w:rPr>
          <w:rFonts w:ascii="Times New Roman" w:hAnsi="Times New Roman" w:cs="Times New Roman"/>
          <w:color w:val="222222"/>
        </w:rPr>
        <w:t>Negl</w:t>
      </w:r>
      <w:r w:rsidR="00EC5678">
        <w:rPr>
          <w:rFonts w:ascii="Times New Roman" w:hAnsi="Times New Roman" w:cs="Times New Roman"/>
          <w:color w:val="222222"/>
        </w:rPr>
        <w:t>.</w:t>
      </w:r>
      <w:r>
        <w:rPr>
          <w:rFonts w:ascii="Times New Roman" w:hAnsi="Times New Roman" w:cs="Times New Roman"/>
          <w:color w:val="222222"/>
        </w:rPr>
        <w:t xml:space="preserve"> Trop</w:t>
      </w:r>
      <w:r w:rsidR="00EC5678">
        <w:rPr>
          <w:rFonts w:ascii="Times New Roman" w:hAnsi="Times New Roman" w:cs="Times New Roman"/>
          <w:color w:val="222222"/>
        </w:rPr>
        <w:t>.</w:t>
      </w:r>
      <w:r>
        <w:rPr>
          <w:rFonts w:ascii="Times New Roman" w:hAnsi="Times New Roman" w:cs="Times New Roman"/>
          <w:color w:val="222222"/>
        </w:rPr>
        <w:t xml:space="preserve"> Dis. </w:t>
      </w:r>
      <w:r w:rsidR="00EC5678">
        <w:rPr>
          <w:rFonts w:ascii="Times New Roman" w:hAnsi="Times New Roman" w:cs="Times New Roman"/>
          <w:color w:val="222222"/>
        </w:rPr>
        <w:t>17</w:t>
      </w:r>
      <w:r>
        <w:rPr>
          <w:rFonts w:ascii="Times New Roman" w:hAnsi="Times New Roman" w:cs="Times New Roman"/>
          <w:color w:val="222222"/>
        </w:rPr>
        <w:t>:e1045.</w:t>
      </w:r>
    </w:p>
    <w:p w14:paraId="21E76451" w14:textId="77777777" w:rsidR="002210B7" w:rsidRDefault="002210B7" w:rsidP="002210B7">
      <w:pPr>
        <w:pStyle w:val="NoSpacing"/>
        <w:jc w:val="both"/>
        <w:rPr>
          <w:rFonts w:ascii="Times New Roman" w:hAnsi="Times New Roman" w:cs="Times New Roman"/>
          <w:color w:val="222222"/>
        </w:rPr>
      </w:pPr>
    </w:p>
    <w:p w14:paraId="45003970" w14:textId="77777777" w:rsidR="002210B7" w:rsidRPr="002676F4" w:rsidRDefault="002210B7" w:rsidP="002210B7">
      <w:pPr>
        <w:pStyle w:val="NoSpacing"/>
        <w:jc w:val="both"/>
        <w:rPr>
          <w:rFonts w:ascii="Times New Roman" w:hAnsi="Times New Roman"/>
          <w:lang w:val="es-GT"/>
        </w:rPr>
      </w:pPr>
      <w:r>
        <w:rPr>
          <w:rFonts w:ascii="Times New Roman" w:hAnsi="Times New Roman" w:cs="Times New Roman"/>
          <w:color w:val="222222"/>
        </w:rPr>
        <w:t xml:space="preserve">Barbu C, Dumonteil E, Gourbière S. </w:t>
      </w:r>
      <w:r w:rsidR="00EC5678">
        <w:rPr>
          <w:rFonts w:ascii="Times New Roman" w:hAnsi="Times New Roman" w:cs="Times New Roman"/>
          <w:color w:val="222222"/>
        </w:rPr>
        <w:t xml:space="preserve">2009.  </w:t>
      </w:r>
      <w:r>
        <w:rPr>
          <w:rFonts w:ascii="Times New Roman" w:hAnsi="Times New Roman" w:cs="Times New Roman"/>
          <w:color w:val="222222"/>
        </w:rPr>
        <w:t>Optimization of control strategies for non-domiciliated</w:t>
      </w:r>
      <w:r>
        <w:rPr>
          <w:rFonts w:ascii="Times New Roman" w:hAnsi="Times New Roman" w:cs="Times New Roman"/>
          <w:i/>
          <w:color w:val="222222"/>
        </w:rPr>
        <w:t>Triatomadimidiata</w:t>
      </w:r>
      <w:r>
        <w:rPr>
          <w:rFonts w:ascii="Times New Roman" w:hAnsi="Times New Roman" w:cs="Times New Roman"/>
          <w:color w:val="222222"/>
        </w:rPr>
        <w:t xml:space="preserve">, Chagas disease vector in the Yucatán peninsula, Mexico. </w:t>
      </w:r>
      <w:r w:rsidR="00702DD8" w:rsidRPr="00702DD8">
        <w:rPr>
          <w:rFonts w:ascii="Times New Roman" w:hAnsi="Times New Roman"/>
          <w:color w:val="222222"/>
          <w:lang w:val="es-GT"/>
        </w:rPr>
        <w:t>PLo</w:t>
      </w:r>
      <w:r w:rsidR="00EC5678">
        <w:rPr>
          <w:rFonts w:ascii="Times New Roman" w:hAnsi="Times New Roman"/>
          <w:color w:val="222222"/>
          <w:lang w:val="es-GT"/>
        </w:rPr>
        <w:t>S Negl. Trop. Dis. 14</w:t>
      </w:r>
      <w:r w:rsidR="00702DD8" w:rsidRPr="00702DD8">
        <w:rPr>
          <w:rFonts w:ascii="Times New Roman" w:hAnsi="Times New Roman"/>
          <w:color w:val="222222"/>
          <w:lang w:val="es-GT"/>
        </w:rPr>
        <w:t>:e416.</w:t>
      </w:r>
    </w:p>
    <w:p w14:paraId="34A85880" w14:textId="77777777" w:rsidR="002210B7" w:rsidRPr="002676F4" w:rsidRDefault="002210B7" w:rsidP="002210B7">
      <w:pPr>
        <w:pStyle w:val="NoSpacing"/>
        <w:jc w:val="both"/>
        <w:rPr>
          <w:rFonts w:ascii="Times New Roman" w:hAnsi="Times New Roman"/>
          <w:lang w:val="es-GT"/>
        </w:rPr>
      </w:pPr>
    </w:p>
    <w:p w14:paraId="39580609" w14:textId="77777777" w:rsidR="002210B7" w:rsidRDefault="00702DD8" w:rsidP="002210B7">
      <w:pPr>
        <w:pStyle w:val="NoSpacing"/>
        <w:jc w:val="both"/>
        <w:rPr>
          <w:rFonts w:ascii="Times New Roman" w:hAnsi="Times New Roman" w:cs="Times New Roman"/>
          <w:noProof/>
        </w:rPr>
      </w:pPr>
      <w:r w:rsidRPr="00702DD8">
        <w:rPr>
          <w:rFonts w:ascii="Times New Roman" w:hAnsi="Times New Roman"/>
          <w:lang w:val="es-GT"/>
        </w:rPr>
        <w:t xml:space="preserve">Barbu CM, Buttenheim AM, Pumahuanca M-LH, Calderón JEQ, Salazar R, Carrión M, et al. </w:t>
      </w:r>
      <w:r w:rsidR="008E3228">
        <w:rPr>
          <w:rFonts w:ascii="Times New Roman" w:hAnsi="Times New Roman"/>
          <w:lang w:val="es-GT"/>
        </w:rPr>
        <w:t xml:space="preserve">2014. </w:t>
      </w:r>
      <w:r w:rsidR="002210B7">
        <w:rPr>
          <w:rFonts w:ascii="Times New Roman" w:hAnsi="Times New Roman" w:cs="Times New Roman"/>
          <w:noProof/>
        </w:rPr>
        <w:t>Residual infestation and recolonization during urban Triatoma infestans Bug Control Campaign, Peru</w:t>
      </w:r>
      <w:r w:rsidR="008E3228">
        <w:rPr>
          <w:rFonts w:ascii="Times New Roman" w:hAnsi="Times New Roman" w:cs="Times New Roman"/>
          <w:noProof/>
        </w:rPr>
        <w:t>. Emerging Infect Dis. 20</w:t>
      </w:r>
      <w:r w:rsidR="002210B7">
        <w:rPr>
          <w:rFonts w:ascii="Times New Roman" w:hAnsi="Times New Roman" w:cs="Times New Roman"/>
          <w:noProof/>
        </w:rPr>
        <w:t>:2055–63.</w:t>
      </w:r>
    </w:p>
    <w:p w14:paraId="00EC5174" w14:textId="77777777" w:rsidR="002210B7" w:rsidRDefault="002210B7" w:rsidP="002210B7">
      <w:pPr>
        <w:pStyle w:val="NoSpacing"/>
        <w:jc w:val="both"/>
        <w:rPr>
          <w:rFonts w:ascii="Times New Roman" w:hAnsi="Times New Roman" w:cs="Times New Roman"/>
          <w:color w:val="FF0000"/>
        </w:rPr>
      </w:pPr>
    </w:p>
    <w:p w14:paraId="04FD7BE0" w14:textId="77777777" w:rsidR="002210B7" w:rsidRDefault="002210B7" w:rsidP="002210B7">
      <w:pPr>
        <w:pStyle w:val="NoSpacing"/>
        <w:jc w:val="both"/>
        <w:rPr>
          <w:rFonts w:ascii="Times New Roman" w:hAnsi="Times New Roman" w:cs="Times New Roman"/>
        </w:rPr>
      </w:pPr>
      <w:r w:rsidRPr="008E3228">
        <w:rPr>
          <w:rFonts w:ascii="Times New Roman" w:hAnsi="Times New Roman" w:cs="Times New Roman"/>
        </w:rPr>
        <w:t>Bivand</w:t>
      </w:r>
      <w:r w:rsidR="008E3228" w:rsidRPr="008E3228">
        <w:rPr>
          <w:rFonts w:ascii="Times New Roman" w:hAnsi="Times New Roman" w:cs="Times New Roman"/>
        </w:rPr>
        <w:t xml:space="preserve"> </w:t>
      </w:r>
      <w:r w:rsidR="008E3228">
        <w:rPr>
          <w:rFonts w:ascii="Times New Roman" w:hAnsi="Times New Roman" w:cs="Times New Roman"/>
          <w:color w:val="222222"/>
        </w:rPr>
        <w:t xml:space="preserve">R, Keitt T, Rowlingson B 2014.  </w:t>
      </w:r>
      <w:r>
        <w:rPr>
          <w:rFonts w:ascii="Times New Roman" w:hAnsi="Times New Roman" w:cs="Times New Roman"/>
          <w:color w:val="222222"/>
        </w:rPr>
        <w:t>rgdal: Bindings for the geospatial data abstraction library. R package version 0.8-16.</w:t>
      </w:r>
    </w:p>
    <w:p w14:paraId="0B8604B7" w14:textId="77777777" w:rsidR="002210B7" w:rsidRDefault="002210B7" w:rsidP="002210B7">
      <w:pPr>
        <w:pStyle w:val="NoSpacing"/>
        <w:jc w:val="both"/>
        <w:rPr>
          <w:rFonts w:ascii="Times New Roman" w:hAnsi="Times New Roman" w:cs="Times New Roman"/>
          <w:color w:val="222222"/>
        </w:rPr>
      </w:pPr>
    </w:p>
    <w:p w14:paraId="2F6F9244" w14:textId="77777777" w:rsidR="002210B7" w:rsidRPr="002676F4" w:rsidRDefault="002210B7" w:rsidP="002210B7">
      <w:pPr>
        <w:pStyle w:val="NoSpacing"/>
        <w:jc w:val="both"/>
        <w:rPr>
          <w:rFonts w:ascii="Times New Roman" w:hAnsi="Times New Roman"/>
          <w:color w:val="222222"/>
          <w:lang w:val="es-GT"/>
        </w:rPr>
      </w:pPr>
      <w:r>
        <w:rPr>
          <w:rFonts w:ascii="Times New Roman" w:hAnsi="Times New Roman" w:cs="Times New Roman"/>
          <w:color w:val="222222"/>
        </w:rPr>
        <w:t>Bustamante DM, Monroy C, Pineda S, Rodas A, Castro X, Ayala V, Quiñónes J, Moguel B, Trampe R</w:t>
      </w:r>
      <w:r w:rsidR="008E3228">
        <w:rPr>
          <w:rFonts w:ascii="Times New Roman" w:hAnsi="Times New Roman" w:cs="Times New Roman"/>
          <w:color w:val="222222"/>
        </w:rPr>
        <w:t xml:space="preserve"> 2009</w:t>
      </w:r>
      <w:r>
        <w:rPr>
          <w:rFonts w:ascii="Times New Roman" w:hAnsi="Times New Roman" w:cs="Times New Roman"/>
          <w:color w:val="222222"/>
        </w:rPr>
        <w:t xml:space="preserve">. Risk factors for intradomiciliary infestation by the Chagas disease vector </w:t>
      </w:r>
      <w:r>
        <w:rPr>
          <w:rFonts w:ascii="Times New Roman" w:hAnsi="Times New Roman" w:cs="Times New Roman"/>
          <w:i/>
          <w:color w:val="222222"/>
        </w:rPr>
        <w:t>Triatoma</w:t>
      </w:r>
      <w:r w:rsidR="008E3228">
        <w:rPr>
          <w:rFonts w:ascii="Times New Roman" w:hAnsi="Times New Roman" w:cs="Times New Roman"/>
          <w:i/>
          <w:color w:val="222222"/>
        </w:rPr>
        <w:t xml:space="preserve"> </w:t>
      </w:r>
      <w:r>
        <w:rPr>
          <w:rFonts w:ascii="Times New Roman" w:hAnsi="Times New Roman" w:cs="Times New Roman"/>
          <w:i/>
          <w:color w:val="222222"/>
        </w:rPr>
        <w:t>dimidiata</w:t>
      </w:r>
      <w:r w:rsidR="008E3228">
        <w:rPr>
          <w:rFonts w:ascii="Times New Roman" w:hAnsi="Times New Roman" w:cs="Times New Roman"/>
          <w:i/>
          <w:color w:val="222222"/>
        </w:rPr>
        <w:t xml:space="preserve"> </w:t>
      </w:r>
      <w:r>
        <w:rPr>
          <w:rFonts w:ascii="Times New Roman" w:hAnsi="Times New Roman" w:cs="Times New Roman"/>
          <w:color w:val="222222"/>
        </w:rPr>
        <w:t xml:space="preserve">in Jutiapa, Guatemala. </w:t>
      </w:r>
      <w:r w:rsidR="00702DD8" w:rsidRPr="00702DD8">
        <w:rPr>
          <w:rFonts w:ascii="Times New Roman" w:hAnsi="Times New Roman"/>
          <w:color w:val="222222"/>
          <w:lang w:val="es-GT"/>
        </w:rPr>
        <w:t>Cadernos de Saúde</w:t>
      </w:r>
      <w:r w:rsidR="008E3228">
        <w:rPr>
          <w:rFonts w:ascii="Times New Roman" w:hAnsi="Times New Roman"/>
          <w:color w:val="222222"/>
          <w:lang w:val="es-GT"/>
        </w:rPr>
        <w:t xml:space="preserve"> </w:t>
      </w:r>
      <w:r w:rsidR="00702DD8" w:rsidRPr="00702DD8">
        <w:rPr>
          <w:rFonts w:ascii="Times New Roman" w:hAnsi="Times New Roman"/>
          <w:color w:val="222222"/>
          <w:lang w:val="es-GT"/>
        </w:rPr>
        <w:t>Pública. 25:S83-92.</w:t>
      </w:r>
    </w:p>
    <w:p w14:paraId="664B1499" w14:textId="77777777" w:rsidR="002210B7" w:rsidRPr="002676F4" w:rsidRDefault="002210B7" w:rsidP="002210B7">
      <w:pPr>
        <w:pStyle w:val="NoSpacing"/>
        <w:jc w:val="both"/>
        <w:rPr>
          <w:rFonts w:ascii="Times New Roman" w:hAnsi="Times New Roman"/>
          <w:lang w:val="es-GT"/>
        </w:rPr>
      </w:pPr>
    </w:p>
    <w:p w14:paraId="69621216" w14:textId="77777777" w:rsidR="002210B7" w:rsidRDefault="00702DD8" w:rsidP="002210B7">
      <w:pPr>
        <w:pStyle w:val="NoSpacing"/>
        <w:jc w:val="both"/>
        <w:rPr>
          <w:rFonts w:ascii="Times New Roman" w:hAnsi="Times New Roman" w:cs="Times New Roman"/>
        </w:rPr>
      </w:pPr>
      <w:r w:rsidRPr="00702DD8">
        <w:rPr>
          <w:rFonts w:ascii="Times New Roman" w:hAnsi="Times New Roman"/>
          <w:lang w:val="es-GT"/>
        </w:rPr>
        <w:t>Bustamante DM, De Urioste-Stone SM, Juárez JG, Pennington PM</w:t>
      </w:r>
      <w:r w:rsidR="008E3228">
        <w:rPr>
          <w:rFonts w:ascii="Times New Roman" w:hAnsi="Times New Roman"/>
          <w:lang w:val="es-GT"/>
        </w:rPr>
        <w:t xml:space="preserve"> 2014</w:t>
      </w:r>
      <w:r w:rsidRPr="00702DD8">
        <w:rPr>
          <w:rFonts w:ascii="Times New Roman" w:hAnsi="Times New Roman"/>
          <w:lang w:val="es-GT"/>
        </w:rPr>
        <w:t xml:space="preserve">. </w:t>
      </w:r>
      <w:r w:rsidR="002210B7">
        <w:rPr>
          <w:rFonts w:ascii="Times New Roman" w:hAnsi="Times New Roman" w:cs="Times New Roman"/>
        </w:rPr>
        <w:t xml:space="preserve">Ecological, social and biological risk factors for continued </w:t>
      </w:r>
      <w:r w:rsidR="002210B7">
        <w:rPr>
          <w:rFonts w:ascii="Times New Roman" w:hAnsi="Times New Roman" w:cs="Times New Roman"/>
          <w:i/>
        </w:rPr>
        <w:t>Trypanosoma</w:t>
      </w:r>
      <w:r w:rsidR="008E3228">
        <w:rPr>
          <w:rFonts w:ascii="Times New Roman" w:hAnsi="Times New Roman" w:cs="Times New Roman"/>
          <w:i/>
        </w:rPr>
        <w:t xml:space="preserve"> </w:t>
      </w:r>
      <w:r w:rsidR="002210B7">
        <w:rPr>
          <w:rFonts w:ascii="Times New Roman" w:hAnsi="Times New Roman" w:cs="Times New Roman"/>
          <w:i/>
        </w:rPr>
        <w:t>cruzi</w:t>
      </w:r>
      <w:r w:rsidR="002210B7">
        <w:rPr>
          <w:rFonts w:ascii="Times New Roman" w:hAnsi="Times New Roman" w:cs="Times New Roman"/>
        </w:rPr>
        <w:t xml:space="preserve"> transmission by </w:t>
      </w:r>
      <w:r w:rsidR="002210B7">
        <w:rPr>
          <w:rFonts w:ascii="Times New Roman" w:hAnsi="Times New Roman" w:cs="Times New Roman"/>
          <w:i/>
        </w:rPr>
        <w:t>Triatoma</w:t>
      </w:r>
      <w:r w:rsidR="008E3228">
        <w:rPr>
          <w:rFonts w:ascii="Times New Roman" w:hAnsi="Times New Roman" w:cs="Times New Roman"/>
          <w:i/>
        </w:rPr>
        <w:t xml:space="preserve"> </w:t>
      </w:r>
      <w:r w:rsidR="002210B7">
        <w:rPr>
          <w:rFonts w:ascii="Times New Roman" w:hAnsi="Times New Roman" w:cs="Times New Roman"/>
          <w:i/>
        </w:rPr>
        <w:t>dimidiata</w:t>
      </w:r>
      <w:r w:rsidR="002210B7">
        <w:rPr>
          <w:rFonts w:ascii="Times New Roman" w:hAnsi="Times New Roman" w:cs="Times New Roman"/>
        </w:rPr>
        <w:t xml:space="preserve"> in G</w:t>
      </w:r>
      <w:r w:rsidR="008E3228">
        <w:rPr>
          <w:rFonts w:ascii="Times New Roman" w:hAnsi="Times New Roman" w:cs="Times New Roman"/>
        </w:rPr>
        <w:t>uatemala. PLoS One. 9</w:t>
      </w:r>
      <w:r w:rsidR="002210B7">
        <w:rPr>
          <w:rFonts w:ascii="Times New Roman" w:hAnsi="Times New Roman" w:cs="Times New Roman"/>
        </w:rPr>
        <w:t>:e104599.</w:t>
      </w:r>
    </w:p>
    <w:p w14:paraId="725CD465" w14:textId="77777777" w:rsidR="002210B7" w:rsidRDefault="002210B7" w:rsidP="002210B7">
      <w:pPr>
        <w:pStyle w:val="NoSpacing"/>
        <w:jc w:val="both"/>
        <w:rPr>
          <w:rFonts w:ascii="Times New Roman" w:hAnsi="Times New Roman" w:cs="Times New Roman"/>
        </w:rPr>
      </w:pPr>
    </w:p>
    <w:p w14:paraId="6E4D10F0" w14:textId="77777777" w:rsidR="002210B7" w:rsidRPr="002676F4" w:rsidRDefault="002210B7" w:rsidP="002210B7">
      <w:pPr>
        <w:pStyle w:val="NoSpacing"/>
        <w:jc w:val="both"/>
        <w:rPr>
          <w:rFonts w:ascii="Times New Roman" w:hAnsi="Times New Roman"/>
          <w:lang w:val="es-GT"/>
        </w:rPr>
      </w:pPr>
      <w:r>
        <w:rPr>
          <w:rFonts w:ascii="Times New Roman" w:hAnsi="Times New Roman" w:cs="Times New Roman"/>
        </w:rPr>
        <w:t>Catchen J, Hohenlohe PA, Bassham S, Amores A, Cresko WA</w:t>
      </w:r>
      <w:r w:rsidR="008E3228">
        <w:rPr>
          <w:rFonts w:ascii="Times New Roman" w:hAnsi="Times New Roman" w:cs="Times New Roman"/>
        </w:rPr>
        <w:t xml:space="preserve"> 2013</w:t>
      </w:r>
      <w:r>
        <w:rPr>
          <w:rFonts w:ascii="Times New Roman" w:hAnsi="Times New Roman" w:cs="Times New Roman"/>
        </w:rPr>
        <w:t xml:space="preserve">. Stacks: an analysis tool set for population genomics. </w:t>
      </w:r>
      <w:r w:rsidR="008E3228">
        <w:rPr>
          <w:rFonts w:ascii="Times New Roman" w:hAnsi="Times New Roman"/>
          <w:lang w:val="es-GT"/>
        </w:rPr>
        <w:t>Molecular Ecology. 22</w:t>
      </w:r>
      <w:r w:rsidR="00702DD8" w:rsidRPr="00702DD8">
        <w:rPr>
          <w:rFonts w:ascii="Times New Roman" w:hAnsi="Times New Roman"/>
          <w:lang w:val="es-GT"/>
        </w:rPr>
        <w:t>:3124-40.</w:t>
      </w:r>
    </w:p>
    <w:p w14:paraId="1D8FB6E8" w14:textId="77777777" w:rsidR="002210B7" w:rsidRPr="002676F4" w:rsidRDefault="002210B7" w:rsidP="002210B7">
      <w:pPr>
        <w:pStyle w:val="NoSpacing"/>
        <w:jc w:val="both"/>
        <w:rPr>
          <w:rFonts w:ascii="Times New Roman" w:hAnsi="Times New Roman"/>
          <w:lang w:val="es-GT"/>
        </w:rPr>
      </w:pPr>
    </w:p>
    <w:p w14:paraId="2D68B587" w14:textId="77777777" w:rsidR="008E3228" w:rsidRDefault="008E3228" w:rsidP="002210B7">
      <w:pPr>
        <w:pStyle w:val="NoSpacing"/>
        <w:jc w:val="both"/>
        <w:rPr>
          <w:rFonts w:ascii="Times New Roman" w:hAnsi="Times New Roman"/>
          <w:color w:val="000000" w:themeColor="text1"/>
          <w:lang w:val="es-GT"/>
        </w:rPr>
      </w:pPr>
      <w:r>
        <w:rPr>
          <w:rFonts w:ascii="Times New Roman" w:hAnsi="Times New Roman"/>
          <w:color w:val="000000" w:themeColor="text1"/>
          <w:lang w:val="es-GT"/>
        </w:rPr>
        <w:t>Cecere MC, Vazquez-Prokopec GM, G</w:t>
      </w:r>
      <w:r w:rsidR="00D37BF6">
        <w:rPr>
          <w:rFonts w:ascii="Times New Roman" w:hAnsi="Times New Roman" w:cs="Times New Roman"/>
          <w:color w:val="000000" w:themeColor="text1"/>
          <w:lang w:val="es-GT"/>
        </w:rPr>
        <w:t>ü</w:t>
      </w:r>
      <w:r>
        <w:rPr>
          <w:rFonts w:ascii="Times New Roman" w:hAnsi="Times New Roman"/>
          <w:color w:val="000000" w:themeColor="text1"/>
          <w:lang w:val="es-GT"/>
        </w:rPr>
        <w:t>rtler RE, Kitron U 2004.  Spatio-temporal analysis of reinfestation by Triatome infestans following insecticide spraying ina  rural community in northwestern Argentina.  Amer. J. Trop. Med. Hygiene 71:803-810.</w:t>
      </w:r>
    </w:p>
    <w:p w14:paraId="2508CE51" w14:textId="77777777" w:rsidR="008E3228" w:rsidRDefault="008E3228" w:rsidP="002210B7">
      <w:pPr>
        <w:pStyle w:val="NoSpacing"/>
        <w:jc w:val="both"/>
        <w:rPr>
          <w:rFonts w:ascii="Times New Roman" w:hAnsi="Times New Roman"/>
          <w:color w:val="000000" w:themeColor="text1"/>
          <w:lang w:val="es-GT"/>
        </w:rPr>
      </w:pPr>
    </w:p>
    <w:p w14:paraId="5DDFBDD5" w14:textId="77777777" w:rsidR="002210B7" w:rsidRDefault="00702DD8" w:rsidP="002210B7">
      <w:pPr>
        <w:pStyle w:val="NoSpacing"/>
        <w:jc w:val="both"/>
        <w:rPr>
          <w:rFonts w:ascii="Times New Roman" w:hAnsi="Times New Roman" w:cs="Times New Roman"/>
        </w:rPr>
      </w:pPr>
      <w:r w:rsidRPr="00702DD8">
        <w:rPr>
          <w:rFonts w:ascii="Times New Roman" w:hAnsi="Times New Roman"/>
          <w:color w:val="000000" w:themeColor="text1"/>
          <w:lang w:val="es-GT"/>
        </w:rPr>
        <w:t>Cecere</w:t>
      </w:r>
      <w:r w:rsidRPr="00702DD8">
        <w:rPr>
          <w:rFonts w:ascii="Times New Roman" w:hAnsi="Times New Roman"/>
          <w:color w:val="222222"/>
          <w:lang w:val="es-GT"/>
        </w:rPr>
        <w:t xml:space="preserve"> MC, Vazquez-Prokopec GM, Ceballos LA, Boragno S, Zárate JE, Kitron U, Gürtler RE</w:t>
      </w:r>
      <w:r w:rsidR="008E3228">
        <w:rPr>
          <w:rFonts w:ascii="Times New Roman" w:hAnsi="Times New Roman"/>
          <w:color w:val="222222"/>
          <w:lang w:val="es-GT"/>
        </w:rPr>
        <w:t xml:space="preserve"> 2013</w:t>
      </w:r>
      <w:r w:rsidRPr="00702DD8">
        <w:rPr>
          <w:rFonts w:ascii="Times New Roman" w:hAnsi="Times New Roman"/>
          <w:color w:val="222222"/>
          <w:lang w:val="es-GT"/>
        </w:rPr>
        <w:t xml:space="preserve">. </w:t>
      </w:r>
      <w:r w:rsidR="002210B7">
        <w:rPr>
          <w:rFonts w:ascii="Times New Roman" w:hAnsi="Times New Roman" w:cs="Times New Roman"/>
          <w:color w:val="222222"/>
        </w:rPr>
        <w:t>Improved chemical control of Chagas disease vectors in the dry Chaco region. Journal of</w:t>
      </w:r>
      <w:r w:rsidR="008E3228">
        <w:rPr>
          <w:rFonts w:ascii="Times New Roman" w:hAnsi="Times New Roman" w:cs="Times New Roman"/>
          <w:color w:val="222222"/>
        </w:rPr>
        <w:t xml:space="preserve"> medical entomology. 50</w:t>
      </w:r>
      <w:r w:rsidR="002210B7">
        <w:rPr>
          <w:rFonts w:ascii="Times New Roman" w:hAnsi="Times New Roman" w:cs="Times New Roman"/>
          <w:color w:val="222222"/>
        </w:rPr>
        <w:t>:394-403.</w:t>
      </w:r>
    </w:p>
    <w:p w14:paraId="6B828E5C" w14:textId="77777777" w:rsidR="002210B7" w:rsidRDefault="002210B7" w:rsidP="002210B7">
      <w:pPr>
        <w:pStyle w:val="NoSpacing"/>
        <w:jc w:val="both"/>
        <w:rPr>
          <w:rFonts w:ascii="Times New Roman" w:hAnsi="Times New Roman" w:cs="Times New Roman"/>
          <w:color w:val="222222"/>
        </w:rPr>
      </w:pPr>
    </w:p>
    <w:p w14:paraId="0A9C548A" w14:textId="77777777" w:rsidR="002210B7" w:rsidRDefault="002210B7" w:rsidP="002210B7">
      <w:pPr>
        <w:pStyle w:val="NoSpacing"/>
        <w:jc w:val="both"/>
        <w:rPr>
          <w:rFonts w:ascii="Times New Roman" w:hAnsi="Times New Roman" w:cs="Times New Roman"/>
        </w:rPr>
      </w:pPr>
      <w:r>
        <w:rPr>
          <w:rFonts w:ascii="Times New Roman" w:hAnsi="Times New Roman" w:cs="Times New Roman"/>
          <w:color w:val="222222"/>
        </w:rPr>
        <w:t>Davison AC, Hinkley DV</w:t>
      </w:r>
      <w:r w:rsidR="008E3228">
        <w:rPr>
          <w:rFonts w:ascii="Times New Roman" w:hAnsi="Times New Roman" w:cs="Times New Roman"/>
          <w:color w:val="222222"/>
        </w:rPr>
        <w:t xml:space="preserve"> 1997</w:t>
      </w:r>
      <w:r>
        <w:rPr>
          <w:rFonts w:ascii="Times New Roman" w:hAnsi="Times New Roman" w:cs="Times New Roman"/>
          <w:color w:val="222222"/>
        </w:rPr>
        <w:t>. Bootstrap methods an</w:t>
      </w:r>
      <w:r w:rsidR="008E3228">
        <w:rPr>
          <w:rFonts w:ascii="Times New Roman" w:hAnsi="Times New Roman" w:cs="Times New Roman"/>
          <w:color w:val="222222"/>
        </w:rPr>
        <w:t>d their application. Cambridge U</w:t>
      </w:r>
      <w:r>
        <w:rPr>
          <w:rFonts w:ascii="Times New Roman" w:hAnsi="Times New Roman" w:cs="Times New Roman"/>
          <w:color w:val="222222"/>
        </w:rPr>
        <w:t>niversity press</w:t>
      </w:r>
      <w:r w:rsidR="008E3228">
        <w:rPr>
          <w:rFonts w:ascii="Times New Roman" w:hAnsi="Times New Roman" w:cs="Times New Roman"/>
          <w:color w:val="222222"/>
        </w:rPr>
        <w:t>.</w:t>
      </w:r>
    </w:p>
    <w:p w14:paraId="2A63E203" w14:textId="77777777" w:rsidR="002210B7" w:rsidRDefault="002210B7" w:rsidP="002210B7">
      <w:pPr>
        <w:pStyle w:val="NoSpacing"/>
        <w:jc w:val="both"/>
        <w:rPr>
          <w:rFonts w:ascii="Times New Roman" w:hAnsi="Times New Roman" w:cs="Times New Roman"/>
        </w:rPr>
      </w:pPr>
    </w:p>
    <w:p w14:paraId="54E2698D" w14:textId="77777777" w:rsidR="002210B7" w:rsidRDefault="002210B7" w:rsidP="002210B7">
      <w:pPr>
        <w:pStyle w:val="NoSpacing"/>
        <w:jc w:val="both"/>
        <w:rPr>
          <w:rFonts w:ascii="Times New Roman" w:hAnsi="Times New Roman" w:cs="Times New Roman"/>
        </w:rPr>
      </w:pPr>
      <w:r>
        <w:rPr>
          <w:rFonts w:ascii="Times New Roman" w:hAnsi="Times New Roman" w:cs="Times New Roman"/>
        </w:rPr>
        <w:lastRenderedPageBreak/>
        <w:t>De Urioste-Stone SM, Pennington PM, Pellecer E, Aguilar TM, Samayoa G, Perdomo HD, Enríquez H, Juárez JG</w:t>
      </w:r>
      <w:r w:rsidR="008E3228">
        <w:rPr>
          <w:rFonts w:ascii="Times New Roman" w:hAnsi="Times New Roman" w:cs="Times New Roman"/>
        </w:rPr>
        <w:t xml:space="preserve"> 2015</w:t>
      </w:r>
      <w:r>
        <w:rPr>
          <w:rFonts w:ascii="Times New Roman" w:hAnsi="Times New Roman" w:cs="Times New Roman"/>
        </w:rPr>
        <w:t>. Development of a community-based intervention for the control of Chagas disease based on peridomestic animal management: an eco-bio-social perspective. Transactions of The Royal Society of Tropical M</w:t>
      </w:r>
      <w:r w:rsidR="008E3228">
        <w:rPr>
          <w:rFonts w:ascii="Times New Roman" w:hAnsi="Times New Roman" w:cs="Times New Roman"/>
        </w:rPr>
        <w:t>edicine and Hygiene. 109</w:t>
      </w:r>
      <w:r>
        <w:rPr>
          <w:rFonts w:ascii="Times New Roman" w:hAnsi="Times New Roman" w:cs="Times New Roman"/>
        </w:rPr>
        <w:t>:159-67.</w:t>
      </w:r>
    </w:p>
    <w:p w14:paraId="0CF8259C" w14:textId="77777777" w:rsidR="002210B7" w:rsidRDefault="002210B7" w:rsidP="002210B7">
      <w:pPr>
        <w:pStyle w:val="NoSpacing"/>
        <w:jc w:val="both"/>
        <w:rPr>
          <w:rFonts w:ascii="Times New Roman" w:hAnsi="Times New Roman" w:cs="Times New Roman"/>
          <w:color w:val="222222"/>
        </w:rPr>
      </w:pPr>
    </w:p>
    <w:p w14:paraId="26C78DEB" w14:textId="77777777" w:rsidR="002210B7" w:rsidRDefault="002210B7" w:rsidP="002210B7">
      <w:pPr>
        <w:pStyle w:val="NoSpacing"/>
        <w:jc w:val="both"/>
        <w:rPr>
          <w:rFonts w:ascii="Times New Roman" w:hAnsi="Times New Roman" w:cs="Times New Roman"/>
          <w:color w:val="222222"/>
        </w:rPr>
      </w:pPr>
      <w:r>
        <w:rPr>
          <w:rFonts w:ascii="Times New Roman" w:hAnsi="Times New Roman" w:cs="Times New Roman"/>
          <w:color w:val="222222"/>
        </w:rPr>
        <w:t xml:space="preserve">Dorn PL, Melgar S, Rouzier V, Gutierrez A, Combe C, Rosales R, Rodas A, Kott S, Salvia D, Monroy CM. The Chagas vector, </w:t>
      </w:r>
      <w:r>
        <w:rPr>
          <w:rFonts w:ascii="Times New Roman" w:hAnsi="Times New Roman" w:cs="Times New Roman"/>
          <w:i/>
          <w:color w:val="222222"/>
        </w:rPr>
        <w:t>Triatomadimidiata</w:t>
      </w:r>
      <w:r>
        <w:rPr>
          <w:rFonts w:ascii="Times New Roman" w:hAnsi="Times New Roman" w:cs="Times New Roman"/>
          <w:color w:val="222222"/>
        </w:rPr>
        <w:t xml:space="preserve"> (Hemiptera: Reduviidae), is panmictic within and among adjacent villages in Guatemala. Journal of medical entomology. 2003 Jul;40(4):436-40.</w:t>
      </w:r>
    </w:p>
    <w:p w14:paraId="509C2558" w14:textId="77777777" w:rsidR="002210B7" w:rsidRDefault="002210B7" w:rsidP="002210B7">
      <w:pPr>
        <w:pStyle w:val="NoSpacing"/>
        <w:jc w:val="both"/>
        <w:rPr>
          <w:rFonts w:ascii="Times New Roman" w:hAnsi="Times New Roman" w:cs="Times New Roman"/>
        </w:rPr>
      </w:pPr>
    </w:p>
    <w:p w14:paraId="11518AEC" w14:textId="77777777" w:rsidR="002210B7" w:rsidRDefault="002210B7" w:rsidP="002210B7">
      <w:pPr>
        <w:pStyle w:val="NoSpacing"/>
        <w:jc w:val="both"/>
        <w:rPr>
          <w:rFonts w:ascii="Times New Roman" w:hAnsi="Times New Roman" w:cs="Times New Roman"/>
        </w:rPr>
      </w:pPr>
      <w:r>
        <w:rPr>
          <w:rFonts w:ascii="Times New Roman" w:hAnsi="Times New Roman" w:cs="Times New Roman"/>
        </w:rPr>
        <w:t xml:space="preserve">Dorn PL, Monroy C, Curtis A. </w:t>
      </w:r>
      <w:r>
        <w:rPr>
          <w:rFonts w:ascii="Times New Roman" w:hAnsi="Times New Roman" w:cs="Times New Roman"/>
          <w:i/>
        </w:rPr>
        <w:t>Triatomadimidiata</w:t>
      </w:r>
      <w:r>
        <w:rPr>
          <w:rFonts w:ascii="Times New Roman" w:hAnsi="Times New Roman" w:cs="Times New Roman"/>
        </w:rPr>
        <w:t xml:space="preserve"> (Latreille, 1811): A review of its diversity across its geographic range and the relationship among populations. Infection, Genetics and Evolution. 2007 Mar 31;7(2):343-52.</w:t>
      </w:r>
    </w:p>
    <w:p w14:paraId="004B2D12" w14:textId="77777777" w:rsidR="002210B7" w:rsidRDefault="002210B7" w:rsidP="002210B7">
      <w:pPr>
        <w:pStyle w:val="NoSpacing"/>
        <w:jc w:val="both"/>
        <w:rPr>
          <w:rFonts w:ascii="Times New Roman" w:hAnsi="Times New Roman" w:cs="Times New Roman"/>
        </w:rPr>
      </w:pPr>
    </w:p>
    <w:p w14:paraId="5F0CBAE4" w14:textId="77777777" w:rsidR="002210B7" w:rsidRPr="00D37BF6" w:rsidRDefault="00D37BF6" w:rsidP="002210B7">
      <w:pPr>
        <w:pStyle w:val="NoSpacing"/>
        <w:jc w:val="both"/>
        <w:rPr>
          <w:rFonts w:ascii="Times New Roman" w:hAnsi="Times New Roman" w:cs="Times New Roman"/>
        </w:rPr>
      </w:pPr>
      <w:r w:rsidRPr="00D37BF6">
        <w:rPr>
          <w:rFonts w:ascii="Times New Roman" w:hAnsi="Times New Roman" w:cs="Times New Roman"/>
        </w:rPr>
        <w:t>Dorn PL, de la Rua NM, Axen H, Smith N, Richards BR, Charabati J, Suarez J, Woods A, Pessoa R, Monroy C, Kilpatrick CW, Stevens L</w:t>
      </w:r>
      <w:r w:rsidR="002210B7" w:rsidRPr="00D37BF6">
        <w:rPr>
          <w:rFonts w:ascii="Times New Roman" w:hAnsi="Times New Roman" w:cs="Times New Roman"/>
        </w:rPr>
        <w:t xml:space="preserve"> 2016</w:t>
      </w:r>
      <w:r w:rsidRPr="00D37BF6">
        <w:rPr>
          <w:rFonts w:ascii="Times New Roman" w:hAnsi="Times New Roman" w:cs="Times New Roman"/>
        </w:rPr>
        <w:t>.</w:t>
      </w:r>
      <w:r w:rsidR="002210B7" w:rsidRPr="00D37BF6">
        <w:rPr>
          <w:rFonts w:ascii="Times New Roman" w:hAnsi="Times New Roman" w:cs="Times New Roman"/>
        </w:rPr>
        <w:t xml:space="preserve"> Hypothesis testing</w:t>
      </w:r>
      <w:r w:rsidRPr="00D37BF6">
        <w:rPr>
          <w:rFonts w:ascii="Times New Roman" w:hAnsi="Times New Roman" w:cs="Times New Roman"/>
        </w:rPr>
        <w:t xml:space="preserve"> clarifies the systematic of the main Central American Chagas disease vector, </w:t>
      </w:r>
      <w:r w:rsidRPr="00D37BF6">
        <w:rPr>
          <w:rFonts w:ascii="Times New Roman" w:hAnsi="Times New Roman" w:cs="Times New Roman"/>
          <w:i/>
        </w:rPr>
        <w:t>Triatoma dimidiata</w:t>
      </w:r>
      <w:r w:rsidRPr="00D37BF6">
        <w:rPr>
          <w:rFonts w:ascii="Times New Roman" w:hAnsi="Times New Roman" w:cs="Times New Roman"/>
        </w:rPr>
        <w:t>, across its geographic range.  Infection Genetics and Evolution 44:431-443.</w:t>
      </w:r>
    </w:p>
    <w:p w14:paraId="066AB53E" w14:textId="77777777" w:rsidR="00586CBC" w:rsidRDefault="00586CBC" w:rsidP="002210B7">
      <w:pPr>
        <w:pStyle w:val="NoSpacing"/>
        <w:jc w:val="both"/>
      </w:pPr>
    </w:p>
    <w:p w14:paraId="46B7C96A" w14:textId="77777777" w:rsidR="00586CBC" w:rsidRPr="00D37BF6" w:rsidRDefault="00586CBC" w:rsidP="002210B7">
      <w:pPr>
        <w:pStyle w:val="NoSpacing"/>
        <w:jc w:val="both"/>
        <w:rPr>
          <w:rFonts w:ascii="Times New Roman" w:hAnsi="Times New Roman" w:cs="Times New Roman"/>
        </w:rPr>
      </w:pPr>
      <w:r w:rsidRPr="00D37BF6">
        <w:rPr>
          <w:rFonts w:ascii="Times New Roman" w:hAnsi="Times New Roman" w:cs="Times New Roman"/>
        </w:rPr>
        <w:t>Dorn</w:t>
      </w:r>
      <w:r w:rsidR="00AD4FBB" w:rsidRPr="00D37BF6">
        <w:rPr>
          <w:rFonts w:ascii="Times New Roman" w:hAnsi="Times New Roman" w:cs="Times New Roman"/>
        </w:rPr>
        <w:t xml:space="preserve"> PL</w:t>
      </w:r>
      <w:r w:rsidRPr="00D37BF6">
        <w:rPr>
          <w:rFonts w:ascii="Times New Roman" w:hAnsi="Times New Roman" w:cs="Times New Roman"/>
        </w:rPr>
        <w:t>, Monroy</w:t>
      </w:r>
      <w:r w:rsidR="00AD4FBB" w:rsidRPr="00D37BF6">
        <w:rPr>
          <w:rFonts w:ascii="Times New Roman" w:hAnsi="Times New Roman" w:cs="Times New Roman"/>
        </w:rPr>
        <w:t xml:space="preserve"> C, </w:t>
      </w:r>
      <w:r w:rsidRPr="00D37BF6">
        <w:rPr>
          <w:rFonts w:ascii="Times New Roman" w:hAnsi="Times New Roman" w:cs="Times New Roman"/>
        </w:rPr>
        <w:t>Stevens</w:t>
      </w:r>
      <w:r w:rsidR="00AD4FBB" w:rsidRPr="00D37BF6">
        <w:rPr>
          <w:rFonts w:ascii="Times New Roman" w:hAnsi="Times New Roman" w:cs="Times New Roman"/>
        </w:rPr>
        <w:t xml:space="preserve"> L</w:t>
      </w:r>
      <w:r w:rsidRPr="00D37BF6">
        <w:rPr>
          <w:rFonts w:ascii="Times New Roman" w:hAnsi="Times New Roman" w:cs="Times New Roman"/>
        </w:rPr>
        <w:t xml:space="preserve">. </w:t>
      </w:r>
      <w:commentRangeStart w:id="232"/>
      <w:r w:rsidRPr="00D37BF6">
        <w:rPr>
          <w:rFonts w:ascii="Times New Roman" w:hAnsi="Times New Roman" w:cs="Times New Roman"/>
        </w:rPr>
        <w:t>2018a</w:t>
      </w:r>
      <w:commentRangeEnd w:id="232"/>
      <w:r w:rsidR="00D37BF6">
        <w:rPr>
          <w:rStyle w:val="CommentReference"/>
          <w:rFonts w:ascii="Times New Roman" w:eastAsia="Times New Roman" w:hAnsi="Times New Roman" w:cs="Times New Roman"/>
        </w:rPr>
        <w:commentReference w:id="232"/>
      </w:r>
      <w:r w:rsidRPr="00D37BF6">
        <w:rPr>
          <w:rFonts w:ascii="Times New Roman" w:hAnsi="Times New Roman" w:cs="Times New Roman"/>
        </w:rPr>
        <w:t>. Ecohealth Control of Native Vectors:</w:t>
      </w:r>
      <w:r w:rsidR="00D37BF6">
        <w:rPr>
          <w:rFonts w:ascii="Times New Roman" w:hAnsi="Times New Roman" w:cs="Times New Roman"/>
        </w:rPr>
        <w:t xml:space="preserve"> Genetics and e</w:t>
      </w:r>
      <w:r w:rsidRPr="00D37BF6">
        <w:rPr>
          <w:rFonts w:ascii="Times New Roman" w:hAnsi="Times New Roman" w:cs="Times New Roman"/>
        </w:rPr>
        <w:t>cology</w:t>
      </w:r>
      <w:r w:rsidR="00D37BF6">
        <w:rPr>
          <w:rFonts w:ascii="Times New Roman" w:hAnsi="Times New Roman" w:cs="Times New Roman"/>
        </w:rPr>
        <w:t xml:space="preserve"> inform r</w:t>
      </w:r>
      <w:r w:rsidRPr="00D37BF6">
        <w:rPr>
          <w:rFonts w:ascii="Times New Roman" w:hAnsi="Times New Roman" w:cs="Times New Roman"/>
        </w:rPr>
        <w:t>eduction of</w:t>
      </w:r>
      <w:r w:rsidR="00D37BF6">
        <w:rPr>
          <w:rFonts w:ascii="Times New Roman" w:hAnsi="Times New Roman" w:cs="Times New Roman"/>
        </w:rPr>
        <w:t xml:space="preserve"> transmission of Chagas d</w:t>
      </w:r>
      <w:r w:rsidRPr="00D37BF6">
        <w:rPr>
          <w:rFonts w:ascii="Times New Roman" w:hAnsi="Times New Roman" w:cs="Times New Roman"/>
        </w:rPr>
        <w:t xml:space="preserve">isease by </w:t>
      </w:r>
      <w:r w:rsidRPr="00D37BF6">
        <w:rPr>
          <w:rFonts w:ascii="Times New Roman" w:hAnsi="Times New Roman" w:cs="Times New Roman"/>
          <w:i/>
          <w:iCs/>
        </w:rPr>
        <w:t xml:space="preserve">Triatoma dimidiata </w:t>
      </w:r>
      <w:r w:rsidRPr="00D37BF6">
        <w:rPr>
          <w:rFonts w:ascii="Times New Roman" w:hAnsi="Times New Roman" w:cs="Times New Roman"/>
        </w:rPr>
        <w:t>in Central America</w:t>
      </w:r>
      <w:r w:rsidRPr="00D37BF6">
        <w:rPr>
          <w:rStyle w:val="CommentReference"/>
          <w:rFonts w:ascii="Times New Roman" w:hAnsi="Times New Roman" w:cs="Times New Roman"/>
        </w:rPr>
        <w:annotationRef/>
      </w:r>
      <w:r w:rsidRPr="00D37BF6">
        <w:rPr>
          <w:rFonts w:ascii="Times New Roman" w:hAnsi="Times New Roman" w:cs="Times New Roman"/>
        </w:rPr>
        <w:t>. Annual Review of Entomology</w:t>
      </w:r>
    </w:p>
    <w:p w14:paraId="13B6C2B3" w14:textId="77777777" w:rsidR="00586CBC" w:rsidRPr="00D37BF6" w:rsidRDefault="00586CBC" w:rsidP="002210B7">
      <w:pPr>
        <w:pStyle w:val="NoSpacing"/>
        <w:jc w:val="both"/>
        <w:rPr>
          <w:rFonts w:ascii="Times New Roman" w:hAnsi="Times New Roman" w:cs="Times New Roman"/>
        </w:rPr>
      </w:pPr>
    </w:p>
    <w:p w14:paraId="655802AD" w14:textId="77777777" w:rsidR="00586CBC" w:rsidRPr="00D37BF6" w:rsidRDefault="00586CBC" w:rsidP="002210B7">
      <w:pPr>
        <w:pStyle w:val="NoSpacing"/>
        <w:jc w:val="both"/>
        <w:rPr>
          <w:rFonts w:ascii="Times New Roman" w:hAnsi="Times New Roman" w:cs="Times New Roman"/>
          <w:color w:val="FF0000"/>
        </w:rPr>
      </w:pPr>
      <w:r w:rsidRPr="00D37BF6">
        <w:rPr>
          <w:rFonts w:ascii="Times New Roman" w:hAnsi="Times New Roman" w:cs="Times New Roman"/>
        </w:rPr>
        <w:t>Dorn</w:t>
      </w:r>
      <w:r w:rsidR="00AD4FBB" w:rsidRPr="00D37BF6">
        <w:rPr>
          <w:rFonts w:ascii="Times New Roman" w:hAnsi="Times New Roman" w:cs="Times New Roman"/>
        </w:rPr>
        <w:t xml:space="preserve"> PL</w:t>
      </w:r>
      <w:r w:rsidRPr="00D37BF6">
        <w:rPr>
          <w:rFonts w:ascii="Times New Roman" w:hAnsi="Times New Roman" w:cs="Times New Roman"/>
        </w:rPr>
        <w:t>, Monroy</w:t>
      </w:r>
      <w:r w:rsidR="00AD4FBB" w:rsidRPr="00D37BF6">
        <w:rPr>
          <w:rFonts w:ascii="Times New Roman" w:hAnsi="Times New Roman" w:cs="Times New Roman"/>
        </w:rPr>
        <w:t xml:space="preserve"> C, </w:t>
      </w:r>
      <w:r w:rsidRPr="00D37BF6">
        <w:rPr>
          <w:rFonts w:ascii="Times New Roman" w:hAnsi="Times New Roman" w:cs="Times New Roman"/>
        </w:rPr>
        <w:t>Stevens</w:t>
      </w:r>
      <w:r w:rsidR="00AD4FBB" w:rsidRPr="00D37BF6">
        <w:rPr>
          <w:rFonts w:ascii="Times New Roman" w:hAnsi="Times New Roman" w:cs="Times New Roman"/>
        </w:rPr>
        <w:t xml:space="preserve"> L</w:t>
      </w:r>
      <w:r w:rsidRPr="00D37BF6">
        <w:rPr>
          <w:rFonts w:ascii="Times New Roman" w:hAnsi="Times New Roman" w:cs="Times New Roman"/>
        </w:rPr>
        <w:t xml:space="preserve"> 2018b. Ecohealth Control of Native Vectors: </w:t>
      </w:r>
      <w:r w:rsidR="00D37BF6">
        <w:rPr>
          <w:rFonts w:ascii="Times New Roman" w:hAnsi="Times New Roman" w:cs="Times New Roman"/>
        </w:rPr>
        <w:t>The c</w:t>
      </w:r>
      <w:r w:rsidRPr="00D37BF6">
        <w:rPr>
          <w:rFonts w:ascii="Times New Roman" w:hAnsi="Times New Roman" w:cs="Times New Roman"/>
        </w:rPr>
        <w:t xml:space="preserve">ase of </w:t>
      </w:r>
      <w:r w:rsidRPr="00D37BF6">
        <w:rPr>
          <w:rFonts w:ascii="Times New Roman" w:hAnsi="Times New Roman" w:cs="Times New Roman"/>
          <w:i/>
          <w:iCs/>
        </w:rPr>
        <w:t xml:space="preserve">Triatoma dimidiata </w:t>
      </w:r>
      <w:r w:rsidRPr="00D37BF6">
        <w:rPr>
          <w:rFonts w:ascii="Times New Roman" w:hAnsi="Times New Roman" w:cs="Times New Roman"/>
        </w:rPr>
        <w:t>in Central America</w:t>
      </w:r>
      <w:r w:rsidRPr="00D37BF6">
        <w:rPr>
          <w:rStyle w:val="CommentReference"/>
          <w:rFonts w:ascii="Times New Roman" w:hAnsi="Times New Roman" w:cs="Times New Roman"/>
        </w:rPr>
        <w:annotationRef/>
      </w:r>
      <w:r w:rsidRPr="00D37BF6">
        <w:rPr>
          <w:rFonts w:ascii="Times New Roman" w:hAnsi="Times New Roman" w:cs="Times New Roman"/>
        </w:rPr>
        <w:t>. Annual Review of Entomology</w:t>
      </w:r>
    </w:p>
    <w:p w14:paraId="7C6B82C8" w14:textId="77777777" w:rsidR="002210B7" w:rsidRDefault="002210B7" w:rsidP="002210B7">
      <w:pPr>
        <w:pStyle w:val="NoSpacing"/>
        <w:jc w:val="both"/>
        <w:rPr>
          <w:rFonts w:ascii="Times New Roman" w:hAnsi="Times New Roman" w:cs="Times New Roman"/>
        </w:rPr>
      </w:pPr>
    </w:p>
    <w:p w14:paraId="43852DFD" w14:textId="77777777" w:rsidR="002210B7" w:rsidRPr="002676F4" w:rsidRDefault="00702DD8" w:rsidP="002210B7">
      <w:pPr>
        <w:pStyle w:val="NoSpacing"/>
        <w:jc w:val="both"/>
        <w:rPr>
          <w:rFonts w:ascii="Times New Roman" w:hAnsi="Times New Roman"/>
          <w:color w:val="222222"/>
          <w:lang w:val="es-GT"/>
        </w:rPr>
      </w:pPr>
      <w:r w:rsidRPr="00702DD8">
        <w:rPr>
          <w:rFonts w:ascii="Times New Roman" w:hAnsi="Times New Roman"/>
          <w:color w:val="222222"/>
          <w:lang w:val="es-GT"/>
        </w:rPr>
        <w:t>Dumonteil E, Ruiz-Piña H, Rodriguez-Félix E, Barrera-Pérez M, Ramirez-Sierra MJ, Rabinovich JE, Menu F</w:t>
      </w:r>
      <w:r w:rsidR="00D37BF6">
        <w:rPr>
          <w:rFonts w:ascii="Times New Roman" w:hAnsi="Times New Roman"/>
          <w:color w:val="222222"/>
          <w:lang w:val="es-GT"/>
        </w:rPr>
        <w:t xml:space="preserve"> 2004</w:t>
      </w:r>
      <w:r w:rsidRPr="00702DD8">
        <w:rPr>
          <w:rFonts w:ascii="Times New Roman" w:hAnsi="Times New Roman"/>
          <w:color w:val="222222"/>
          <w:lang w:val="es-GT"/>
        </w:rPr>
        <w:t xml:space="preserve">. Re-infestation of houses by </w:t>
      </w:r>
      <w:r w:rsidRPr="00702DD8">
        <w:rPr>
          <w:rFonts w:ascii="Times New Roman" w:hAnsi="Times New Roman"/>
          <w:i/>
          <w:color w:val="222222"/>
          <w:lang w:val="es-GT"/>
        </w:rPr>
        <w:t>Triatomadimidiata</w:t>
      </w:r>
      <w:r w:rsidRPr="00702DD8">
        <w:rPr>
          <w:rFonts w:ascii="Times New Roman" w:hAnsi="Times New Roman"/>
          <w:color w:val="222222"/>
          <w:lang w:val="es-GT"/>
        </w:rPr>
        <w:t xml:space="preserve"> after intra-domicile insecticide application in the Yucatan peninsula, Mexico. Memórias do Instituto Oswal</w:t>
      </w:r>
      <w:r w:rsidR="00D37BF6">
        <w:rPr>
          <w:rFonts w:ascii="Times New Roman" w:hAnsi="Times New Roman"/>
          <w:color w:val="222222"/>
          <w:lang w:val="es-GT"/>
        </w:rPr>
        <w:t>do Cruz. 99</w:t>
      </w:r>
      <w:r w:rsidRPr="00702DD8">
        <w:rPr>
          <w:rFonts w:ascii="Times New Roman" w:hAnsi="Times New Roman"/>
          <w:color w:val="222222"/>
          <w:lang w:val="es-GT"/>
        </w:rPr>
        <w:t>:253-6.</w:t>
      </w:r>
    </w:p>
    <w:p w14:paraId="67421C26" w14:textId="77777777" w:rsidR="002210B7" w:rsidRPr="002676F4" w:rsidRDefault="002210B7" w:rsidP="002210B7">
      <w:pPr>
        <w:pStyle w:val="NoSpacing"/>
        <w:jc w:val="both"/>
        <w:rPr>
          <w:rFonts w:ascii="Times New Roman" w:hAnsi="Times New Roman"/>
          <w:lang w:val="es-GT"/>
        </w:rPr>
      </w:pPr>
    </w:p>
    <w:p w14:paraId="6E3EC474" w14:textId="77777777" w:rsidR="002210B7" w:rsidRDefault="00702DD8" w:rsidP="002210B7">
      <w:pPr>
        <w:pStyle w:val="NoSpacing"/>
        <w:jc w:val="both"/>
        <w:rPr>
          <w:rFonts w:ascii="Times New Roman" w:hAnsi="Times New Roman" w:cs="Times New Roman"/>
          <w:noProof/>
        </w:rPr>
      </w:pPr>
      <w:r w:rsidRPr="00702DD8">
        <w:rPr>
          <w:rFonts w:ascii="Times New Roman" w:hAnsi="Times New Roman"/>
          <w:lang w:val="es-GT"/>
        </w:rPr>
        <w:t>Elshire RJ, Glaubitz JC, Sun Q, Poland JA, Kawamoto K, Buckler ES, et al.</w:t>
      </w:r>
      <w:r w:rsidR="00D37BF6">
        <w:rPr>
          <w:rFonts w:ascii="Times New Roman" w:hAnsi="Times New Roman"/>
          <w:lang w:val="es-GT"/>
        </w:rPr>
        <w:t xml:space="preserve"> 2011.</w:t>
      </w:r>
      <w:r w:rsidRPr="00702DD8">
        <w:rPr>
          <w:rFonts w:ascii="Times New Roman" w:hAnsi="Times New Roman"/>
          <w:lang w:val="es-GT"/>
        </w:rPr>
        <w:t xml:space="preserve"> </w:t>
      </w:r>
      <w:r w:rsidR="002210B7">
        <w:rPr>
          <w:rFonts w:ascii="Times New Roman" w:hAnsi="Times New Roman" w:cs="Times New Roman"/>
          <w:noProof/>
        </w:rPr>
        <w:t>A robust, simple genotyping-by-sequencing (GBS) approach for high diversit</w:t>
      </w:r>
      <w:r w:rsidR="00D37BF6">
        <w:rPr>
          <w:rFonts w:ascii="Times New Roman" w:hAnsi="Times New Roman" w:cs="Times New Roman"/>
          <w:noProof/>
        </w:rPr>
        <w:t>y species. PLoS ONE. 6</w:t>
      </w:r>
      <w:r w:rsidR="002210B7">
        <w:rPr>
          <w:rFonts w:ascii="Times New Roman" w:hAnsi="Times New Roman" w:cs="Times New Roman"/>
          <w:noProof/>
        </w:rPr>
        <w:t>:e19379.</w:t>
      </w:r>
    </w:p>
    <w:p w14:paraId="7903907F" w14:textId="77777777" w:rsidR="002210B7" w:rsidRDefault="002210B7" w:rsidP="002210B7">
      <w:pPr>
        <w:pStyle w:val="NoSpacing"/>
        <w:jc w:val="both"/>
        <w:rPr>
          <w:rFonts w:ascii="Times New Roman" w:hAnsi="Times New Roman" w:cs="Times New Roman"/>
          <w:color w:val="222222"/>
        </w:rPr>
      </w:pPr>
    </w:p>
    <w:p w14:paraId="18CB49CE" w14:textId="77777777" w:rsidR="002210B7" w:rsidRDefault="002210B7" w:rsidP="002210B7">
      <w:pPr>
        <w:pStyle w:val="NoSpacing"/>
        <w:jc w:val="both"/>
        <w:rPr>
          <w:rFonts w:ascii="Times New Roman" w:hAnsi="Times New Roman" w:cs="Times New Roman"/>
          <w:color w:val="222222"/>
        </w:rPr>
      </w:pPr>
      <w:r>
        <w:rPr>
          <w:rFonts w:ascii="Times New Roman" w:hAnsi="Times New Roman" w:cs="Times New Roman"/>
          <w:color w:val="222222"/>
        </w:rPr>
        <w:t>Garrett RG</w:t>
      </w:r>
      <w:r w:rsidR="00D37BF6">
        <w:rPr>
          <w:rFonts w:ascii="Times New Roman" w:hAnsi="Times New Roman" w:cs="Times New Roman"/>
          <w:color w:val="222222"/>
        </w:rPr>
        <w:t xml:space="preserve"> 2013</w:t>
      </w:r>
      <w:r>
        <w:rPr>
          <w:rFonts w:ascii="Times New Roman" w:hAnsi="Times New Roman" w:cs="Times New Roman"/>
          <w:color w:val="222222"/>
        </w:rPr>
        <w:t>. The ‘rgr’package for the R Open Source statistical computing and graphics environment-a tool to support geochemical data interpretation. Geochemistry: Exploration, En</w:t>
      </w:r>
      <w:r w:rsidR="00D37BF6">
        <w:rPr>
          <w:rFonts w:ascii="Times New Roman" w:hAnsi="Times New Roman" w:cs="Times New Roman"/>
          <w:color w:val="222222"/>
        </w:rPr>
        <w:t>vironment, Analysis. 13</w:t>
      </w:r>
      <w:r>
        <w:rPr>
          <w:rFonts w:ascii="Times New Roman" w:hAnsi="Times New Roman" w:cs="Times New Roman"/>
          <w:color w:val="222222"/>
        </w:rPr>
        <w:t>:355-78.</w:t>
      </w:r>
    </w:p>
    <w:p w14:paraId="49DB2C71" w14:textId="77777777" w:rsidR="002210B7" w:rsidRDefault="002210B7" w:rsidP="002210B7">
      <w:pPr>
        <w:pStyle w:val="NoSpacing"/>
        <w:jc w:val="both"/>
        <w:rPr>
          <w:rFonts w:ascii="Times New Roman" w:hAnsi="Times New Roman" w:cs="Times New Roman"/>
        </w:rPr>
      </w:pPr>
    </w:p>
    <w:p w14:paraId="7844C543" w14:textId="77777777" w:rsidR="002210B7" w:rsidRDefault="002210B7" w:rsidP="002210B7">
      <w:pPr>
        <w:pStyle w:val="NoSpacing"/>
        <w:jc w:val="both"/>
        <w:rPr>
          <w:rFonts w:ascii="Times New Roman" w:hAnsi="Times New Roman" w:cs="Times New Roman"/>
        </w:rPr>
      </w:pPr>
      <w:r>
        <w:rPr>
          <w:rFonts w:ascii="Times New Roman" w:hAnsi="Times New Roman" w:cs="Times New Roman"/>
        </w:rPr>
        <w:t>Gordon A, Hannon GJ</w:t>
      </w:r>
      <w:r w:rsidR="00D37BF6">
        <w:rPr>
          <w:rFonts w:ascii="Times New Roman" w:hAnsi="Times New Roman" w:cs="Times New Roman"/>
        </w:rPr>
        <w:t xml:space="preserve"> 2010</w:t>
      </w:r>
      <w:r>
        <w:rPr>
          <w:rFonts w:ascii="Times New Roman" w:hAnsi="Times New Roman" w:cs="Times New Roman"/>
        </w:rPr>
        <w:t>. Fastx-toolkit. FASTQ/A short-reads preprocessing tools (unpublished) http://hannonlab</w:t>
      </w:r>
      <w:r w:rsidR="00D37BF6">
        <w:rPr>
          <w:rFonts w:ascii="Times New Roman" w:hAnsi="Times New Roman" w:cs="Times New Roman"/>
        </w:rPr>
        <w:t xml:space="preserve">. cshl. edu/fastx_toolkit. </w:t>
      </w:r>
    </w:p>
    <w:p w14:paraId="01508FDC" w14:textId="77777777" w:rsidR="002210B7" w:rsidRDefault="002210B7" w:rsidP="002210B7">
      <w:pPr>
        <w:pStyle w:val="NoSpacing"/>
        <w:jc w:val="both"/>
        <w:rPr>
          <w:rFonts w:ascii="Times New Roman" w:hAnsi="Times New Roman" w:cs="Times New Roman"/>
        </w:rPr>
      </w:pPr>
    </w:p>
    <w:p w14:paraId="0AAB896C" w14:textId="77777777" w:rsidR="002210B7" w:rsidRPr="002210B7" w:rsidRDefault="002210B7" w:rsidP="002210B7">
      <w:pPr>
        <w:pStyle w:val="NoSpacing"/>
        <w:jc w:val="both"/>
        <w:rPr>
          <w:rFonts w:ascii="Times New Roman" w:hAnsi="Times New Roman" w:cs="Times New Roman"/>
          <w:color w:val="000000" w:themeColor="text1"/>
        </w:rPr>
      </w:pPr>
      <w:r>
        <w:rPr>
          <w:rFonts w:ascii="Times New Roman" w:hAnsi="Times New Roman" w:cs="Times New Roman"/>
          <w:color w:val="000000" w:themeColor="text1"/>
        </w:rPr>
        <w:t>Gourbière S, Dumonteil E, Rabinovich JE, Minkoue R, Menu F</w:t>
      </w:r>
      <w:r w:rsidR="00D37BF6">
        <w:rPr>
          <w:rFonts w:ascii="Times New Roman" w:hAnsi="Times New Roman" w:cs="Times New Roman"/>
          <w:color w:val="000000" w:themeColor="text1"/>
        </w:rPr>
        <w:t xml:space="preserve"> 2008</w:t>
      </w:r>
      <w:r>
        <w:rPr>
          <w:rFonts w:ascii="Times New Roman" w:hAnsi="Times New Roman" w:cs="Times New Roman"/>
          <w:color w:val="000000" w:themeColor="text1"/>
        </w:rPr>
        <w:t>.  Demographic and dispersal constraints for domestic infestation by non-domiciliated Chagas Disease vectors in the Yucatan Peninsula, Mexico</w:t>
      </w:r>
      <w:r w:rsidR="00D37BF6">
        <w:rPr>
          <w:rFonts w:ascii="Times New Roman" w:hAnsi="Times New Roman" w:cs="Times New Roman"/>
          <w:color w:val="000000" w:themeColor="text1"/>
        </w:rPr>
        <w:t xml:space="preserve">.  Am. J. Trop. Med. Hyg. </w:t>
      </w:r>
      <w:r>
        <w:rPr>
          <w:rFonts w:ascii="Times New Roman" w:hAnsi="Times New Roman" w:cs="Times New Roman"/>
          <w:color w:val="000000" w:themeColor="text1"/>
        </w:rPr>
        <w:t>78:133-139.</w:t>
      </w:r>
    </w:p>
    <w:p w14:paraId="71C3A4F0" w14:textId="77777777" w:rsidR="002210B7" w:rsidRDefault="002210B7" w:rsidP="002210B7">
      <w:pPr>
        <w:pStyle w:val="NoSpacing"/>
        <w:jc w:val="both"/>
        <w:rPr>
          <w:rFonts w:ascii="Times New Roman" w:hAnsi="Times New Roman" w:cs="Times New Roman"/>
          <w:noProof/>
        </w:rPr>
      </w:pPr>
    </w:p>
    <w:p w14:paraId="799B7313" w14:textId="77777777" w:rsidR="002210B7" w:rsidRDefault="002210B7" w:rsidP="002210B7">
      <w:pPr>
        <w:pStyle w:val="NoSpacing"/>
        <w:jc w:val="both"/>
        <w:rPr>
          <w:rFonts w:ascii="Times New Roman" w:hAnsi="Times New Roman" w:cs="Times New Roman"/>
        </w:rPr>
      </w:pPr>
      <w:r>
        <w:rPr>
          <w:rFonts w:ascii="Times New Roman" w:hAnsi="Times New Roman" w:cs="Times New Roman"/>
          <w:color w:val="222222"/>
        </w:rPr>
        <w:t>Gourbière S, Dorn P, Tripet F, Dumonteil E</w:t>
      </w:r>
      <w:r w:rsidR="00D37BF6">
        <w:rPr>
          <w:rFonts w:ascii="Times New Roman" w:hAnsi="Times New Roman" w:cs="Times New Roman"/>
          <w:color w:val="222222"/>
        </w:rPr>
        <w:t xml:space="preserve"> 2012</w:t>
      </w:r>
      <w:r>
        <w:rPr>
          <w:rFonts w:ascii="Times New Roman" w:hAnsi="Times New Roman" w:cs="Times New Roman"/>
          <w:color w:val="222222"/>
        </w:rPr>
        <w:t>. Genetics and evolution of triatomines: from phylogeny to vecto</w:t>
      </w:r>
      <w:r w:rsidR="00D37BF6">
        <w:rPr>
          <w:rFonts w:ascii="Times New Roman" w:hAnsi="Times New Roman" w:cs="Times New Roman"/>
          <w:color w:val="222222"/>
        </w:rPr>
        <w:t>r control. Heredity. 108</w:t>
      </w:r>
      <w:r>
        <w:rPr>
          <w:rFonts w:ascii="Times New Roman" w:hAnsi="Times New Roman" w:cs="Times New Roman"/>
          <w:color w:val="222222"/>
        </w:rPr>
        <w:t>:190-202.</w:t>
      </w:r>
    </w:p>
    <w:p w14:paraId="5B9A8714" w14:textId="77777777" w:rsidR="002210B7" w:rsidRDefault="002210B7" w:rsidP="002210B7">
      <w:pPr>
        <w:pStyle w:val="NoSpacing"/>
        <w:jc w:val="both"/>
        <w:rPr>
          <w:rFonts w:ascii="Times New Roman" w:hAnsi="Times New Roman" w:cs="Times New Roman"/>
          <w:noProof/>
        </w:rPr>
      </w:pPr>
    </w:p>
    <w:p w14:paraId="523CE8C0" w14:textId="77777777" w:rsidR="002210B7" w:rsidRDefault="002210B7" w:rsidP="002210B7">
      <w:pPr>
        <w:pStyle w:val="NoSpacing"/>
        <w:jc w:val="both"/>
        <w:rPr>
          <w:rFonts w:ascii="Times New Roman" w:hAnsi="Times New Roman" w:cs="Times New Roman"/>
        </w:rPr>
      </w:pPr>
      <w:r>
        <w:rPr>
          <w:rFonts w:ascii="Times New Roman" w:hAnsi="Times New Roman" w:cs="Times New Roman"/>
        </w:rPr>
        <w:t>Gürtler RE, Yadon ZE</w:t>
      </w:r>
      <w:r w:rsidR="00D37BF6">
        <w:rPr>
          <w:rFonts w:ascii="Times New Roman" w:hAnsi="Times New Roman" w:cs="Times New Roman"/>
        </w:rPr>
        <w:t xml:space="preserve"> 2015</w:t>
      </w:r>
      <w:r>
        <w:rPr>
          <w:rFonts w:ascii="Times New Roman" w:hAnsi="Times New Roman" w:cs="Times New Roman"/>
        </w:rPr>
        <w:t>. Eco-bio-social research on community-based approaches for Chagas disease vector control in Latin America. Transactions of The Royal Society of Tropical M</w:t>
      </w:r>
      <w:r w:rsidR="00D37BF6">
        <w:rPr>
          <w:rFonts w:ascii="Times New Roman" w:hAnsi="Times New Roman" w:cs="Times New Roman"/>
        </w:rPr>
        <w:t>edicine and Hygiene. 109</w:t>
      </w:r>
      <w:r>
        <w:rPr>
          <w:rFonts w:ascii="Times New Roman" w:hAnsi="Times New Roman" w:cs="Times New Roman"/>
        </w:rPr>
        <w:t>:91-8.</w:t>
      </w:r>
    </w:p>
    <w:p w14:paraId="05B9E977" w14:textId="77777777" w:rsidR="002210B7" w:rsidRDefault="002210B7" w:rsidP="002210B7">
      <w:pPr>
        <w:pStyle w:val="NoSpacing"/>
        <w:jc w:val="both"/>
        <w:rPr>
          <w:rFonts w:ascii="Times New Roman" w:hAnsi="Times New Roman" w:cs="Times New Roman"/>
        </w:rPr>
      </w:pPr>
    </w:p>
    <w:p w14:paraId="483E3A4B" w14:textId="77777777" w:rsidR="002210B7" w:rsidRDefault="002210B7" w:rsidP="002210B7">
      <w:pPr>
        <w:pStyle w:val="NoSpacing"/>
        <w:jc w:val="both"/>
        <w:rPr>
          <w:rFonts w:ascii="Times New Roman" w:hAnsi="Times New Roman" w:cs="Times New Roman"/>
        </w:rPr>
      </w:pPr>
      <w:r>
        <w:rPr>
          <w:rFonts w:ascii="Times New Roman" w:hAnsi="Times New Roman" w:cs="Times New Roman"/>
          <w:color w:val="222222"/>
        </w:rPr>
        <w:t>Hashimoto K, Cordon-Rosales C, Trampe R, Kawabata M</w:t>
      </w:r>
      <w:r w:rsidR="00D37BF6">
        <w:rPr>
          <w:rFonts w:ascii="Times New Roman" w:hAnsi="Times New Roman" w:cs="Times New Roman"/>
          <w:color w:val="222222"/>
        </w:rPr>
        <w:t xml:space="preserve"> 2006</w:t>
      </w:r>
      <w:r>
        <w:rPr>
          <w:rFonts w:ascii="Times New Roman" w:hAnsi="Times New Roman" w:cs="Times New Roman"/>
          <w:color w:val="222222"/>
        </w:rPr>
        <w:t xml:space="preserve">. Impact of single and multiple residual sprayings of pyrethroid insecticides against </w:t>
      </w:r>
      <w:r>
        <w:rPr>
          <w:rFonts w:ascii="Times New Roman" w:hAnsi="Times New Roman" w:cs="Times New Roman"/>
          <w:i/>
          <w:color w:val="222222"/>
        </w:rPr>
        <w:t>Triatomadimidiata</w:t>
      </w:r>
      <w:r>
        <w:rPr>
          <w:rFonts w:ascii="Times New Roman" w:hAnsi="Times New Roman" w:cs="Times New Roman"/>
          <w:color w:val="222222"/>
        </w:rPr>
        <w:t xml:space="preserve"> (Reduviiade; Triatominae), the principal vector of Chagas disease in Jutiapa, Guatemala. The American journal of tropical m</w:t>
      </w:r>
      <w:r w:rsidR="00D37BF6">
        <w:rPr>
          <w:rFonts w:ascii="Times New Roman" w:hAnsi="Times New Roman" w:cs="Times New Roman"/>
          <w:color w:val="222222"/>
        </w:rPr>
        <w:t>edicine and hygiene. 75</w:t>
      </w:r>
      <w:r>
        <w:rPr>
          <w:rFonts w:ascii="Times New Roman" w:hAnsi="Times New Roman" w:cs="Times New Roman"/>
          <w:color w:val="222222"/>
        </w:rPr>
        <w:t>:226-30.</w:t>
      </w:r>
    </w:p>
    <w:p w14:paraId="164F34B4" w14:textId="77777777" w:rsidR="002210B7" w:rsidRDefault="002210B7" w:rsidP="002210B7">
      <w:pPr>
        <w:pStyle w:val="NoSpacing"/>
        <w:jc w:val="both"/>
        <w:rPr>
          <w:rFonts w:ascii="Times New Roman" w:hAnsi="Times New Roman" w:cs="Times New Roman"/>
        </w:rPr>
      </w:pPr>
    </w:p>
    <w:p w14:paraId="77A58E9E" w14:textId="77777777" w:rsidR="002210B7" w:rsidRPr="002676F4" w:rsidRDefault="002210B7" w:rsidP="002210B7">
      <w:pPr>
        <w:pStyle w:val="NoSpacing"/>
        <w:jc w:val="both"/>
        <w:rPr>
          <w:rFonts w:ascii="Times New Roman" w:hAnsi="Times New Roman"/>
          <w:lang w:val="es-GT"/>
        </w:rPr>
      </w:pPr>
      <w:r>
        <w:rPr>
          <w:rFonts w:ascii="Times New Roman" w:hAnsi="Times New Roman" w:cs="Times New Roman"/>
        </w:rPr>
        <w:t>Hashimoto K, Schofield CJ</w:t>
      </w:r>
      <w:r w:rsidR="00D37BF6">
        <w:rPr>
          <w:rFonts w:ascii="Times New Roman" w:hAnsi="Times New Roman" w:cs="Times New Roman"/>
        </w:rPr>
        <w:t xml:space="preserve"> 2012</w:t>
      </w:r>
      <w:r>
        <w:rPr>
          <w:rFonts w:ascii="Times New Roman" w:hAnsi="Times New Roman" w:cs="Times New Roman"/>
        </w:rPr>
        <w:t xml:space="preserve">. Elimination of </w:t>
      </w:r>
      <w:r>
        <w:rPr>
          <w:rFonts w:ascii="Times New Roman" w:hAnsi="Times New Roman" w:cs="Times New Roman"/>
          <w:i/>
        </w:rPr>
        <w:t>Rhodnius prolixus</w:t>
      </w:r>
      <w:r>
        <w:rPr>
          <w:rFonts w:ascii="Times New Roman" w:hAnsi="Times New Roman" w:cs="Times New Roman"/>
        </w:rPr>
        <w:t xml:space="preserve"> in Central America. </w:t>
      </w:r>
      <w:r w:rsidR="00D37BF6">
        <w:rPr>
          <w:rFonts w:ascii="Times New Roman" w:hAnsi="Times New Roman"/>
          <w:lang w:val="es-GT"/>
        </w:rPr>
        <w:t>Parasites &amp; Vectors 22</w:t>
      </w:r>
      <w:r w:rsidR="00702DD8" w:rsidRPr="00702DD8">
        <w:rPr>
          <w:rFonts w:ascii="Times New Roman" w:hAnsi="Times New Roman"/>
          <w:lang w:val="es-GT"/>
        </w:rPr>
        <w:t>:1.</w:t>
      </w:r>
    </w:p>
    <w:p w14:paraId="255D2A34" w14:textId="77777777" w:rsidR="002210B7" w:rsidRPr="002676F4" w:rsidRDefault="002210B7" w:rsidP="002210B7">
      <w:pPr>
        <w:pStyle w:val="NoSpacing"/>
        <w:jc w:val="both"/>
        <w:rPr>
          <w:rFonts w:ascii="Times New Roman" w:hAnsi="Times New Roman"/>
          <w:lang w:val="es-GT"/>
        </w:rPr>
      </w:pPr>
    </w:p>
    <w:p w14:paraId="0228C876" w14:textId="77777777" w:rsidR="002210B7" w:rsidRDefault="00702DD8" w:rsidP="002210B7">
      <w:pPr>
        <w:pStyle w:val="NoSpacing"/>
        <w:jc w:val="both"/>
        <w:rPr>
          <w:rFonts w:ascii="Times New Roman" w:hAnsi="Times New Roman" w:cs="Times New Roman"/>
          <w:color w:val="000000" w:themeColor="text1"/>
        </w:rPr>
      </w:pPr>
      <w:r w:rsidRPr="00702DD8">
        <w:rPr>
          <w:rFonts w:ascii="Times New Roman" w:hAnsi="Times New Roman"/>
          <w:color w:val="000000" w:themeColor="text1"/>
          <w:lang w:val="es-GT"/>
        </w:rPr>
        <w:t>Hernandez ML, Dujardin J-P, Gorla DE, Catala SS</w:t>
      </w:r>
      <w:r w:rsidR="00D37BF6">
        <w:rPr>
          <w:rFonts w:ascii="Times New Roman" w:hAnsi="Times New Roman"/>
          <w:color w:val="000000" w:themeColor="text1"/>
          <w:lang w:val="es-GT"/>
        </w:rPr>
        <w:t xml:space="preserve"> 2013</w:t>
      </w:r>
      <w:r w:rsidRPr="00702DD8">
        <w:rPr>
          <w:rFonts w:ascii="Times New Roman" w:hAnsi="Times New Roman"/>
          <w:color w:val="000000" w:themeColor="text1"/>
          <w:lang w:val="es-GT"/>
        </w:rPr>
        <w:t xml:space="preserve">.  </w:t>
      </w:r>
      <w:r w:rsidR="002210B7">
        <w:rPr>
          <w:rFonts w:ascii="Times New Roman" w:hAnsi="Times New Roman" w:cs="Times New Roman"/>
          <w:color w:val="000000" w:themeColor="text1"/>
        </w:rPr>
        <w:t>Potential sources of Triatoma infestans reinfesting peridomiciles identified by morphological characterizations in Los Llanos, La Rioja, Argentina.</w:t>
      </w:r>
      <w:r w:rsidR="00D37BF6">
        <w:rPr>
          <w:rFonts w:ascii="Times New Roman" w:hAnsi="Times New Roman" w:cs="Times New Roman"/>
          <w:color w:val="000000" w:themeColor="text1"/>
        </w:rPr>
        <w:t xml:space="preserve">  Mem. Inst. Oswaldo Cruz </w:t>
      </w:r>
      <w:r w:rsidR="002210B7">
        <w:rPr>
          <w:rFonts w:ascii="Times New Roman" w:hAnsi="Times New Roman" w:cs="Times New Roman"/>
          <w:color w:val="000000" w:themeColor="text1"/>
        </w:rPr>
        <w:t xml:space="preserve">108:91-97. </w:t>
      </w:r>
    </w:p>
    <w:p w14:paraId="719F19DA" w14:textId="77777777" w:rsidR="002210B7" w:rsidRDefault="002210B7" w:rsidP="002210B7">
      <w:pPr>
        <w:pStyle w:val="NoSpacing"/>
        <w:jc w:val="both"/>
        <w:rPr>
          <w:rFonts w:ascii="Times New Roman" w:hAnsi="Times New Roman" w:cs="Times New Roman"/>
          <w:noProof/>
        </w:rPr>
      </w:pPr>
    </w:p>
    <w:p w14:paraId="7FAFA8DE" w14:textId="77777777" w:rsidR="002210B7" w:rsidRDefault="002210B7" w:rsidP="002210B7">
      <w:pPr>
        <w:pStyle w:val="NoSpacing"/>
        <w:jc w:val="both"/>
        <w:rPr>
          <w:rFonts w:ascii="Times New Roman" w:hAnsi="Times New Roman" w:cs="Times New Roman"/>
        </w:rPr>
      </w:pPr>
      <w:r>
        <w:rPr>
          <w:rFonts w:ascii="Times New Roman" w:hAnsi="Times New Roman" w:cs="Times New Roman"/>
          <w:color w:val="222222"/>
        </w:rPr>
        <w:t>Hijmans RJ, van Etten J</w:t>
      </w:r>
      <w:r w:rsidR="00D37BF6">
        <w:rPr>
          <w:rFonts w:ascii="Times New Roman" w:hAnsi="Times New Roman" w:cs="Times New Roman"/>
          <w:color w:val="222222"/>
        </w:rPr>
        <w:t xml:space="preserve"> 2014</w:t>
      </w:r>
      <w:r>
        <w:rPr>
          <w:rFonts w:ascii="Times New Roman" w:hAnsi="Times New Roman" w:cs="Times New Roman"/>
          <w:color w:val="222222"/>
        </w:rPr>
        <w:t>. raster: Geographic data analysis and modeli</w:t>
      </w:r>
      <w:r w:rsidR="00D37BF6">
        <w:rPr>
          <w:rFonts w:ascii="Times New Roman" w:hAnsi="Times New Roman" w:cs="Times New Roman"/>
          <w:color w:val="222222"/>
        </w:rPr>
        <w:t>ng. R package version 2.2-31</w:t>
      </w:r>
      <w:r>
        <w:rPr>
          <w:rFonts w:ascii="Times New Roman" w:hAnsi="Times New Roman" w:cs="Times New Roman"/>
          <w:color w:val="222222"/>
        </w:rPr>
        <w:t>.</w:t>
      </w:r>
    </w:p>
    <w:p w14:paraId="10EE5A57" w14:textId="77777777" w:rsidR="002210B7" w:rsidRDefault="002210B7" w:rsidP="002210B7">
      <w:pPr>
        <w:pStyle w:val="NoSpacing"/>
        <w:jc w:val="both"/>
        <w:rPr>
          <w:rFonts w:ascii="Times New Roman" w:hAnsi="Times New Roman" w:cs="Times New Roman"/>
        </w:rPr>
      </w:pPr>
    </w:p>
    <w:p w14:paraId="230C81AA" w14:textId="77777777" w:rsidR="00D91D6F" w:rsidRDefault="00D91D6F" w:rsidP="002210B7">
      <w:pPr>
        <w:pStyle w:val="NoSpacing"/>
        <w:jc w:val="both"/>
        <w:rPr>
          <w:rFonts w:ascii="Times New Roman" w:hAnsi="Times New Roman" w:cs="Times New Roman"/>
        </w:rPr>
      </w:pPr>
      <w:r w:rsidRPr="00D91D6F">
        <w:rPr>
          <w:rFonts w:ascii="Times New Roman" w:hAnsi="Times New Roman" w:cs="Times New Roman"/>
        </w:rPr>
        <w:t>Hotez PJ, Bottazzi ME, Franco-Paredes C, Ault SK, Periago MR</w:t>
      </w:r>
      <w:r>
        <w:rPr>
          <w:rFonts w:ascii="Times New Roman" w:hAnsi="Times New Roman" w:cs="Times New Roman"/>
        </w:rPr>
        <w:t xml:space="preserve"> 2008</w:t>
      </w:r>
      <w:r w:rsidRPr="00D91D6F">
        <w:rPr>
          <w:rFonts w:ascii="Times New Roman" w:hAnsi="Times New Roman" w:cs="Times New Roman"/>
        </w:rPr>
        <w:t>. The Neglected Tropical Diseases of Lati</w:t>
      </w:r>
      <w:r>
        <w:rPr>
          <w:rFonts w:ascii="Times New Roman" w:hAnsi="Times New Roman" w:cs="Times New Roman"/>
        </w:rPr>
        <w:t>n America and the Caribbean: A review of disease burden and distribution and a roadmap for control and e</w:t>
      </w:r>
      <w:r w:rsidRPr="00D91D6F">
        <w:rPr>
          <w:rFonts w:ascii="Times New Roman" w:hAnsi="Times New Roman" w:cs="Times New Roman"/>
        </w:rPr>
        <w:t>li</w:t>
      </w:r>
      <w:r>
        <w:rPr>
          <w:rFonts w:ascii="Times New Roman" w:hAnsi="Times New Roman" w:cs="Times New Roman"/>
        </w:rPr>
        <w:t xml:space="preserve">mination. PLoS Negl Trop Dis. </w:t>
      </w:r>
      <w:r w:rsidRPr="00D91D6F">
        <w:rPr>
          <w:rFonts w:ascii="Times New Roman" w:hAnsi="Times New Roman" w:cs="Times New Roman"/>
        </w:rPr>
        <w:t>2: e300</w:t>
      </w:r>
      <w:r>
        <w:rPr>
          <w:rFonts w:ascii="Times New Roman" w:hAnsi="Times New Roman" w:cs="Times New Roman"/>
        </w:rPr>
        <w:t>.</w:t>
      </w:r>
    </w:p>
    <w:p w14:paraId="31D72A3B" w14:textId="77777777" w:rsidR="00D91D6F" w:rsidRDefault="00D91D6F" w:rsidP="002210B7">
      <w:pPr>
        <w:pStyle w:val="NoSpacing"/>
        <w:jc w:val="both"/>
        <w:rPr>
          <w:rFonts w:ascii="Times New Roman" w:hAnsi="Times New Roman" w:cs="Times New Roman"/>
        </w:rPr>
      </w:pPr>
    </w:p>
    <w:p w14:paraId="267BDA40" w14:textId="77777777" w:rsidR="002210B7" w:rsidRPr="00D91D6F" w:rsidRDefault="002210B7" w:rsidP="002210B7">
      <w:pPr>
        <w:pStyle w:val="NoSpacing"/>
        <w:jc w:val="both"/>
        <w:rPr>
          <w:rFonts w:ascii="Times New Roman" w:hAnsi="Times New Roman" w:cs="Times New Roman"/>
        </w:rPr>
      </w:pPr>
      <w:r w:rsidRPr="00D91D6F">
        <w:rPr>
          <w:rFonts w:ascii="Times New Roman" w:hAnsi="Times New Roman" w:cs="Times New Roman"/>
        </w:rPr>
        <w:t>Jombart T, Ahmed I</w:t>
      </w:r>
      <w:r w:rsidR="00D37BF6" w:rsidRPr="00D91D6F">
        <w:rPr>
          <w:rFonts w:ascii="Times New Roman" w:hAnsi="Times New Roman" w:cs="Times New Roman"/>
        </w:rPr>
        <w:t xml:space="preserve"> 2011</w:t>
      </w:r>
      <w:r w:rsidRPr="00D91D6F">
        <w:rPr>
          <w:rFonts w:ascii="Times New Roman" w:hAnsi="Times New Roman" w:cs="Times New Roman"/>
        </w:rPr>
        <w:t>. adegenet 1.3-1: new tools for the analysis of genome-wide SNP d</w:t>
      </w:r>
      <w:r w:rsidR="00D37BF6" w:rsidRPr="00D91D6F">
        <w:rPr>
          <w:rFonts w:ascii="Times New Roman" w:hAnsi="Times New Roman" w:cs="Times New Roman"/>
        </w:rPr>
        <w:t>ata. Bioinformatics. 27</w:t>
      </w:r>
      <w:r w:rsidRPr="00D91D6F">
        <w:rPr>
          <w:rFonts w:ascii="Times New Roman" w:hAnsi="Times New Roman" w:cs="Times New Roman"/>
        </w:rPr>
        <w:t>:3070-1.</w:t>
      </w:r>
    </w:p>
    <w:p w14:paraId="7870814B" w14:textId="77777777" w:rsidR="002210B7" w:rsidRDefault="002210B7" w:rsidP="002210B7">
      <w:pPr>
        <w:pStyle w:val="NoSpacing"/>
        <w:jc w:val="both"/>
        <w:rPr>
          <w:rFonts w:ascii="Times New Roman" w:hAnsi="Times New Roman" w:cs="Times New Roman"/>
        </w:rPr>
      </w:pPr>
    </w:p>
    <w:p w14:paraId="0F1D155B" w14:textId="77777777" w:rsidR="00061B74" w:rsidRPr="00802FA2" w:rsidRDefault="00061B74" w:rsidP="00D91D6F">
      <w:pPr>
        <w:pStyle w:val="p1"/>
        <w:ind w:left="0" w:firstLine="0"/>
        <w:rPr>
          <w:rFonts w:ascii="Times New Roman" w:hAnsi="Times New Roman"/>
          <w:sz w:val="24"/>
          <w:szCs w:val="24"/>
        </w:rPr>
      </w:pPr>
      <w:r w:rsidRPr="00802FA2">
        <w:rPr>
          <w:rFonts w:ascii="Times New Roman" w:hAnsi="Times New Roman"/>
          <w:sz w:val="24"/>
          <w:szCs w:val="24"/>
        </w:rPr>
        <w:t>Justi SA, Stevens</w:t>
      </w:r>
      <w:r w:rsidR="00802FA2" w:rsidRPr="00802FA2">
        <w:rPr>
          <w:rFonts w:ascii="Times New Roman" w:hAnsi="Times New Roman"/>
          <w:sz w:val="24"/>
          <w:szCs w:val="24"/>
        </w:rPr>
        <w:t xml:space="preserve"> L</w:t>
      </w:r>
      <w:r w:rsidRPr="00802FA2">
        <w:rPr>
          <w:rFonts w:ascii="Times New Roman" w:hAnsi="Times New Roman"/>
          <w:sz w:val="24"/>
          <w:szCs w:val="24"/>
        </w:rPr>
        <w:t>, Cahan</w:t>
      </w:r>
      <w:r w:rsidR="00802FA2" w:rsidRPr="00802FA2">
        <w:rPr>
          <w:rFonts w:ascii="Times New Roman" w:hAnsi="Times New Roman"/>
          <w:sz w:val="24"/>
          <w:szCs w:val="24"/>
        </w:rPr>
        <w:t xml:space="preserve"> SH</w:t>
      </w:r>
      <w:r w:rsidRPr="00802FA2">
        <w:rPr>
          <w:rFonts w:ascii="Times New Roman" w:hAnsi="Times New Roman"/>
          <w:sz w:val="24"/>
          <w:szCs w:val="24"/>
        </w:rPr>
        <w:t>, Monroy</w:t>
      </w:r>
      <w:r w:rsidR="00802FA2" w:rsidRPr="00802FA2">
        <w:rPr>
          <w:rFonts w:ascii="Times New Roman" w:hAnsi="Times New Roman"/>
          <w:sz w:val="24"/>
          <w:szCs w:val="24"/>
        </w:rPr>
        <w:t xml:space="preserve"> C</w:t>
      </w:r>
      <w:r w:rsidRPr="00802FA2">
        <w:rPr>
          <w:rFonts w:ascii="Times New Roman" w:hAnsi="Times New Roman"/>
          <w:sz w:val="24"/>
          <w:szCs w:val="24"/>
        </w:rPr>
        <w:t>, Lima</w:t>
      </w:r>
      <w:r w:rsidR="00802FA2" w:rsidRPr="00802FA2">
        <w:rPr>
          <w:rFonts w:ascii="Times New Roman" w:hAnsi="Times New Roman"/>
          <w:sz w:val="24"/>
          <w:szCs w:val="24"/>
        </w:rPr>
        <w:t xml:space="preserve"> R</w:t>
      </w:r>
      <w:r w:rsidRPr="00802FA2">
        <w:rPr>
          <w:rFonts w:ascii="Times New Roman" w:hAnsi="Times New Roman"/>
          <w:sz w:val="24"/>
          <w:szCs w:val="24"/>
        </w:rPr>
        <w:t>, Dorn</w:t>
      </w:r>
      <w:r w:rsidR="00802FA2" w:rsidRPr="00802FA2">
        <w:rPr>
          <w:rFonts w:ascii="Times New Roman" w:hAnsi="Times New Roman"/>
          <w:sz w:val="24"/>
          <w:szCs w:val="24"/>
        </w:rPr>
        <w:t xml:space="preserve"> PL 2018</w:t>
      </w:r>
      <w:r w:rsidRPr="00802FA2">
        <w:rPr>
          <w:rFonts w:ascii="Times New Roman" w:hAnsi="Times New Roman"/>
          <w:sz w:val="24"/>
          <w:szCs w:val="24"/>
        </w:rPr>
        <w:t xml:space="preserve">. Vectors of Diversity: Genome wide diversity across the geographic range of the Chagas disease vector </w:t>
      </w:r>
      <w:r w:rsidRPr="00802FA2">
        <w:rPr>
          <w:rFonts w:ascii="Times New Roman" w:hAnsi="Times New Roman"/>
          <w:i/>
          <w:sz w:val="24"/>
          <w:szCs w:val="24"/>
        </w:rPr>
        <w:t>Triatoma dimidiata</w:t>
      </w:r>
      <w:r w:rsidRPr="00802FA2">
        <w:rPr>
          <w:rFonts w:ascii="Times New Roman" w:hAnsi="Times New Roman"/>
          <w:sz w:val="24"/>
          <w:szCs w:val="24"/>
        </w:rPr>
        <w:t xml:space="preserve"> s.l. (Hemiptera: Reduviidae). </w:t>
      </w:r>
      <w:r w:rsidRPr="00802FA2">
        <w:rPr>
          <w:rFonts w:ascii="Times New Roman" w:hAnsi="Times New Roman"/>
          <w:i/>
          <w:sz w:val="24"/>
          <w:szCs w:val="24"/>
        </w:rPr>
        <w:t>Molecular Phylogenetics and Evolution</w:t>
      </w:r>
      <w:r w:rsidRPr="00802FA2">
        <w:rPr>
          <w:rFonts w:ascii="Times New Roman" w:hAnsi="Times New Roman"/>
          <w:sz w:val="24"/>
          <w:szCs w:val="24"/>
        </w:rPr>
        <w:t xml:space="preserve"> 120:144-150.</w:t>
      </w:r>
    </w:p>
    <w:p w14:paraId="69C90851" w14:textId="77777777" w:rsidR="002210B7" w:rsidRDefault="002210B7" w:rsidP="002210B7">
      <w:pPr>
        <w:pStyle w:val="NoSpacing"/>
        <w:jc w:val="both"/>
        <w:rPr>
          <w:rFonts w:ascii="Times New Roman" w:hAnsi="Times New Roman" w:cs="Times New Roman"/>
        </w:rPr>
      </w:pPr>
    </w:p>
    <w:p w14:paraId="6050F779" w14:textId="77777777" w:rsidR="002210B7" w:rsidRDefault="002210B7" w:rsidP="002210B7">
      <w:pPr>
        <w:pStyle w:val="NoSpacing"/>
        <w:jc w:val="both"/>
        <w:rPr>
          <w:rFonts w:ascii="Times New Roman" w:hAnsi="Times New Roman" w:cs="Times New Roman"/>
        </w:rPr>
      </w:pPr>
      <w:r>
        <w:rPr>
          <w:rFonts w:ascii="Times New Roman" w:hAnsi="Times New Roman" w:cs="Times New Roman"/>
        </w:rPr>
        <w:t>Langmead B</w:t>
      </w:r>
      <w:r w:rsidR="00802FA2">
        <w:rPr>
          <w:rFonts w:ascii="Times New Roman" w:hAnsi="Times New Roman" w:cs="Times New Roman"/>
        </w:rPr>
        <w:t xml:space="preserve"> 2010</w:t>
      </w:r>
      <w:r>
        <w:rPr>
          <w:rFonts w:ascii="Times New Roman" w:hAnsi="Times New Roman" w:cs="Times New Roman"/>
        </w:rPr>
        <w:t>. Aligning short sequenc</w:t>
      </w:r>
      <w:r w:rsidR="00802FA2">
        <w:rPr>
          <w:rFonts w:ascii="Times New Roman" w:hAnsi="Times New Roman" w:cs="Times New Roman"/>
        </w:rPr>
        <w:t>ing reads with Bowtie. Current Protocols in B</w:t>
      </w:r>
      <w:r>
        <w:rPr>
          <w:rFonts w:ascii="Times New Roman" w:hAnsi="Times New Roman" w:cs="Times New Roman"/>
        </w:rPr>
        <w:t xml:space="preserve">ioinformatics. </w:t>
      </w:r>
      <w:r w:rsidR="00802FA2" w:rsidRPr="00802FA2">
        <w:rPr>
          <w:rFonts w:ascii="Times New Roman" w:hAnsi="Times New Roman" w:cs="Times New Roman"/>
          <w:color w:val="000000"/>
          <w:shd w:val="clear" w:color="auto" w:fill="FFFFFF"/>
        </w:rPr>
        <w:t>DOI: 10.1002/0471250953.bi1107s32</w:t>
      </w:r>
    </w:p>
    <w:p w14:paraId="1D32B3F4" w14:textId="77777777" w:rsidR="002210B7" w:rsidRDefault="002210B7" w:rsidP="002210B7">
      <w:pPr>
        <w:pStyle w:val="NoSpacing"/>
        <w:jc w:val="both"/>
        <w:rPr>
          <w:rFonts w:ascii="Times New Roman" w:hAnsi="Times New Roman" w:cs="Times New Roman"/>
          <w:noProof/>
        </w:rPr>
      </w:pPr>
    </w:p>
    <w:p w14:paraId="3D2E46B2" w14:textId="77777777" w:rsidR="002210B7" w:rsidRDefault="00702DD8" w:rsidP="002210B7">
      <w:pPr>
        <w:pStyle w:val="NoSpacing"/>
        <w:jc w:val="both"/>
        <w:rPr>
          <w:rFonts w:ascii="Times New Roman" w:hAnsi="Times New Roman" w:cs="Times New Roman"/>
          <w:color w:val="222222"/>
        </w:rPr>
      </w:pPr>
      <w:r w:rsidRPr="00702DD8">
        <w:rPr>
          <w:rFonts w:ascii="Times New Roman" w:hAnsi="Times New Roman"/>
          <w:color w:val="222222"/>
          <w:lang w:val="es-GT"/>
        </w:rPr>
        <w:t>Lucero DE, Morrissey LA, Rizzo DM, Rodas A, Garnica R, Stevens L, Bustamante DM, Monroy MC</w:t>
      </w:r>
      <w:r w:rsidR="00802FA2">
        <w:rPr>
          <w:rFonts w:ascii="Times New Roman" w:hAnsi="Times New Roman"/>
          <w:color w:val="222222"/>
          <w:lang w:val="es-GT"/>
        </w:rPr>
        <w:t xml:space="preserve"> 2013</w:t>
      </w:r>
      <w:r w:rsidRPr="00702DD8">
        <w:rPr>
          <w:rFonts w:ascii="Times New Roman" w:hAnsi="Times New Roman"/>
          <w:color w:val="222222"/>
          <w:lang w:val="es-GT"/>
        </w:rPr>
        <w:t xml:space="preserve">. </w:t>
      </w:r>
      <w:r w:rsidR="002210B7">
        <w:rPr>
          <w:rFonts w:ascii="Times New Roman" w:hAnsi="Times New Roman" w:cs="Times New Roman"/>
          <w:color w:val="222222"/>
        </w:rPr>
        <w:t>Ecohealth interventions limit triatomine</w:t>
      </w:r>
      <w:r w:rsidR="00802FA2">
        <w:rPr>
          <w:rFonts w:ascii="Times New Roman" w:hAnsi="Times New Roman" w:cs="Times New Roman"/>
          <w:color w:val="222222"/>
        </w:rPr>
        <w:t xml:space="preserve"> </w:t>
      </w:r>
      <w:r w:rsidR="002210B7">
        <w:rPr>
          <w:rFonts w:ascii="Times New Roman" w:hAnsi="Times New Roman" w:cs="Times New Roman"/>
          <w:color w:val="222222"/>
        </w:rPr>
        <w:t>reinfestation following insecticide spraying in La</w:t>
      </w:r>
      <w:r w:rsidR="00802FA2">
        <w:rPr>
          <w:rFonts w:ascii="Times New Roman" w:hAnsi="Times New Roman" w:cs="Times New Roman"/>
          <w:color w:val="222222"/>
        </w:rPr>
        <w:t xml:space="preserve"> Brea, Guatemala. The American Journal of T</w:t>
      </w:r>
      <w:r w:rsidR="002210B7">
        <w:rPr>
          <w:rFonts w:ascii="Times New Roman" w:hAnsi="Times New Roman" w:cs="Times New Roman"/>
          <w:color w:val="222222"/>
        </w:rPr>
        <w:t>r</w:t>
      </w:r>
      <w:r w:rsidR="00802FA2">
        <w:rPr>
          <w:rFonts w:ascii="Times New Roman" w:hAnsi="Times New Roman" w:cs="Times New Roman"/>
          <w:color w:val="222222"/>
        </w:rPr>
        <w:t>opical Medicine and Hygiene. 88</w:t>
      </w:r>
      <w:r w:rsidR="002210B7">
        <w:rPr>
          <w:rFonts w:ascii="Times New Roman" w:hAnsi="Times New Roman" w:cs="Times New Roman"/>
          <w:color w:val="222222"/>
        </w:rPr>
        <w:t>:630-7.</w:t>
      </w:r>
    </w:p>
    <w:p w14:paraId="335AF734" w14:textId="77777777" w:rsidR="002210B7" w:rsidRDefault="002210B7" w:rsidP="002210B7">
      <w:pPr>
        <w:pStyle w:val="NoSpacing"/>
        <w:jc w:val="both"/>
        <w:rPr>
          <w:rFonts w:ascii="Times New Roman" w:hAnsi="Times New Roman" w:cs="Times New Roman"/>
        </w:rPr>
      </w:pPr>
    </w:p>
    <w:p w14:paraId="43CA45E1" w14:textId="77777777" w:rsidR="002210B7" w:rsidRDefault="002210B7" w:rsidP="002210B7">
      <w:pPr>
        <w:spacing w:line="240" w:lineRule="auto"/>
      </w:pPr>
      <w:r>
        <w:rPr>
          <w:color w:val="222222"/>
          <w:shd w:val="clear" w:color="auto" w:fill="FFFFFF"/>
        </w:rPr>
        <w:t>Melgar S, Chávez JJ, Landaverde P, Herrera F, Rodas A, Enríquez E, Dorn P, Monroy C</w:t>
      </w:r>
      <w:r w:rsidR="00802FA2">
        <w:rPr>
          <w:color w:val="222222"/>
          <w:shd w:val="clear" w:color="auto" w:fill="FFFFFF"/>
        </w:rPr>
        <w:t xml:space="preserve"> 2007</w:t>
      </w:r>
      <w:r>
        <w:rPr>
          <w:color w:val="222222"/>
          <w:shd w:val="clear" w:color="auto" w:fill="FFFFFF"/>
        </w:rPr>
        <w:t xml:space="preserve">. The number of families of </w:t>
      </w:r>
      <w:r>
        <w:rPr>
          <w:i/>
          <w:color w:val="222222"/>
          <w:shd w:val="clear" w:color="auto" w:fill="FFFFFF"/>
        </w:rPr>
        <w:t>Triatoma</w:t>
      </w:r>
      <w:r w:rsidR="00802FA2">
        <w:rPr>
          <w:i/>
          <w:color w:val="222222"/>
          <w:shd w:val="clear" w:color="auto" w:fill="FFFFFF"/>
        </w:rPr>
        <w:t xml:space="preserve"> </w:t>
      </w:r>
      <w:r>
        <w:rPr>
          <w:i/>
          <w:color w:val="222222"/>
          <w:shd w:val="clear" w:color="auto" w:fill="FFFFFF"/>
        </w:rPr>
        <w:t>dimidiata</w:t>
      </w:r>
      <w:r>
        <w:rPr>
          <w:color w:val="222222"/>
          <w:shd w:val="clear" w:color="auto" w:fill="FFFFFF"/>
        </w:rPr>
        <w:t xml:space="preserve"> in a Guatemalan house. Memórias do I</w:t>
      </w:r>
      <w:r w:rsidR="00802FA2">
        <w:rPr>
          <w:color w:val="222222"/>
          <w:shd w:val="clear" w:color="auto" w:fill="FFFFFF"/>
        </w:rPr>
        <w:t>nstituto Oswaldo Cruz. 102</w:t>
      </w:r>
      <w:r>
        <w:rPr>
          <w:color w:val="222222"/>
          <w:shd w:val="clear" w:color="auto" w:fill="FFFFFF"/>
        </w:rPr>
        <w:t>:221-3.</w:t>
      </w:r>
    </w:p>
    <w:p w14:paraId="41E7A739" w14:textId="77777777" w:rsidR="002210B7" w:rsidRDefault="002210B7" w:rsidP="002210B7">
      <w:pPr>
        <w:pStyle w:val="NoSpacing"/>
        <w:jc w:val="both"/>
        <w:rPr>
          <w:rFonts w:ascii="Times New Roman" w:hAnsi="Times New Roman" w:cs="Times New Roman"/>
          <w:noProof/>
        </w:rPr>
      </w:pPr>
    </w:p>
    <w:p w14:paraId="6F07116B" w14:textId="77777777" w:rsidR="002210B7" w:rsidRPr="002676F4" w:rsidRDefault="002210B7" w:rsidP="002210B7">
      <w:pPr>
        <w:pStyle w:val="NoSpacing"/>
        <w:jc w:val="both"/>
        <w:rPr>
          <w:rFonts w:ascii="Times New Roman" w:hAnsi="Times New Roman"/>
          <w:lang w:val="es-GT"/>
        </w:rPr>
      </w:pPr>
      <w:r>
        <w:rPr>
          <w:rFonts w:ascii="Times New Roman" w:hAnsi="Times New Roman" w:cs="Times New Roman"/>
          <w:noProof/>
        </w:rPr>
        <w:t>Monroy C, Mejia M, Rodas A, Hashimoto T, Tabaru Y</w:t>
      </w:r>
      <w:r w:rsidR="00802FA2">
        <w:rPr>
          <w:rFonts w:ascii="Times New Roman" w:hAnsi="Times New Roman" w:cs="Times New Roman"/>
          <w:noProof/>
        </w:rPr>
        <w:t xml:space="preserve"> 1998a</w:t>
      </w:r>
      <w:r>
        <w:rPr>
          <w:rFonts w:ascii="Times New Roman" w:hAnsi="Times New Roman" w:cs="Times New Roman"/>
          <w:noProof/>
        </w:rPr>
        <w:t xml:space="preserve">. Assessing methods for the density of </w:t>
      </w:r>
      <w:r>
        <w:rPr>
          <w:rFonts w:ascii="Times New Roman" w:hAnsi="Times New Roman" w:cs="Times New Roman"/>
          <w:i/>
          <w:noProof/>
        </w:rPr>
        <w:t>Triatoma dimidiata</w:t>
      </w:r>
      <w:r>
        <w:rPr>
          <w:rFonts w:ascii="Times New Roman" w:hAnsi="Times New Roman" w:cs="Times New Roman"/>
          <w:noProof/>
        </w:rPr>
        <w:t xml:space="preserve">, the principal vector of Chagas’ disease in Guatemala. </w:t>
      </w:r>
      <w:r w:rsidR="00702DD8" w:rsidRPr="00702DD8">
        <w:rPr>
          <w:rFonts w:ascii="Times New Roman" w:hAnsi="Times New Roman"/>
          <w:lang w:val="es-GT"/>
        </w:rPr>
        <w:t>Medical</w:t>
      </w:r>
      <w:r w:rsidR="00802FA2">
        <w:rPr>
          <w:rFonts w:ascii="Times New Roman" w:hAnsi="Times New Roman"/>
          <w:lang w:val="es-GT"/>
        </w:rPr>
        <w:t xml:space="preserve"> Entomology and Zoology. 49</w:t>
      </w:r>
      <w:r w:rsidR="00702DD8" w:rsidRPr="00702DD8">
        <w:rPr>
          <w:rFonts w:ascii="Times New Roman" w:hAnsi="Times New Roman"/>
          <w:lang w:val="es-GT"/>
        </w:rPr>
        <w:t>:301–7.</w:t>
      </w:r>
    </w:p>
    <w:p w14:paraId="7D341C4B" w14:textId="77777777" w:rsidR="00285062" w:rsidRPr="002676F4" w:rsidRDefault="00285062" w:rsidP="002210B7">
      <w:pPr>
        <w:pStyle w:val="NoSpacing"/>
        <w:jc w:val="both"/>
        <w:rPr>
          <w:rFonts w:ascii="Times New Roman" w:hAnsi="Times New Roman"/>
          <w:lang w:val="es-GT"/>
        </w:rPr>
      </w:pPr>
    </w:p>
    <w:p w14:paraId="532E7523" w14:textId="77777777" w:rsidR="00285062" w:rsidRDefault="00575C6B" w:rsidP="002210B7">
      <w:pPr>
        <w:pStyle w:val="NoSpacing"/>
        <w:jc w:val="both"/>
        <w:rPr>
          <w:rFonts w:ascii="Times New Roman" w:hAnsi="Times New Roman" w:cs="Times New Roman"/>
          <w:noProof/>
        </w:rPr>
      </w:pPr>
      <w:r w:rsidRPr="00575C6B">
        <w:rPr>
          <w:rFonts w:ascii="Times New Roman" w:hAnsi="Times New Roman"/>
          <w:lang w:val="es-GT"/>
        </w:rPr>
        <w:lastRenderedPageBreak/>
        <w:t>Monroy C, Mejia M, Rodas A, Rosales R, Horio M, Tabaru Y</w:t>
      </w:r>
      <w:r w:rsidR="00802FA2">
        <w:rPr>
          <w:rFonts w:ascii="Times New Roman" w:hAnsi="Times New Roman"/>
          <w:lang w:val="es-GT"/>
        </w:rPr>
        <w:t xml:space="preserve"> 1998b</w:t>
      </w:r>
      <w:r w:rsidRPr="00575C6B">
        <w:rPr>
          <w:rFonts w:ascii="Times New Roman" w:hAnsi="Times New Roman"/>
          <w:lang w:val="es-GT"/>
        </w:rPr>
        <w:t xml:space="preserve">.  </w:t>
      </w:r>
      <w:r w:rsidR="00285062">
        <w:rPr>
          <w:rFonts w:ascii="Times New Roman" w:hAnsi="Times New Roman" w:cs="Times New Roman"/>
          <w:noProof/>
        </w:rPr>
        <w:t>Comparison of indoor searches with whole house demolition collections of the vectors of Chagas disease and their indoor distribution.  Med. Entomol. Zool. 49:195-200.</w:t>
      </w:r>
    </w:p>
    <w:p w14:paraId="38509E5A" w14:textId="77777777" w:rsidR="002210B7" w:rsidRDefault="002210B7" w:rsidP="002210B7">
      <w:pPr>
        <w:pStyle w:val="NoSpacing"/>
        <w:jc w:val="both"/>
        <w:rPr>
          <w:rFonts w:ascii="Times New Roman" w:hAnsi="Times New Roman" w:cs="Times New Roman"/>
          <w:noProof/>
        </w:rPr>
      </w:pPr>
    </w:p>
    <w:p w14:paraId="07D7A5FC" w14:textId="77777777" w:rsidR="002210B7" w:rsidRPr="00802FA2" w:rsidRDefault="00575C6B" w:rsidP="002210B7">
      <w:pPr>
        <w:pStyle w:val="NoSpacing"/>
        <w:jc w:val="both"/>
        <w:rPr>
          <w:rFonts w:ascii="Times New Roman" w:hAnsi="Times New Roman" w:cs="Times New Roman"/>
          <w:color w:val="222222"/>
        </w:rPr>
      </w:pPr>
      <w:r w:rsidRPr="00575C6B">
        <w:rPr>
          <w:rFonts w:ascii="Times New Roman" w:hAnsi="Times New Roman"/>
          <w:color w:val="222222"/>
          <w:lang w:val="es-GT"/>
        </w:rPr>
        <w:t>Monroy MC, Bustamante DM, Rodas AG, Enriquez ME, Rosales RG</w:t>
      </w:r>
      <w:r w:rsidR="00802FA2">
        <w:rPr>
          <w:rFonts w:ascii="Times New Roman" w:hAnsi="Times New Roman"/>
          <w:color w:val="222222"/>
          <w:lang w:val="es-GT"/>
        </w:rPr>
        <w:t xml:space="preserve"> 2003</w:t>
      </w:r>
      <w:r w:rsidRPr="00575C6B">
        <w:rPr>
          <w:rFonts w:ascii="Times New Roman" w:hAnsi="Times New Roman"/>
          <w:color w:val="222222"/>
          <w:lang w:val="es-GT"/>
        </w:rPr>
        <w:t xml:space="preserve">. </w:t>
      </w:r>
      <w:r w:rsidR="002210B7">
        <w:rPr>
          <w:rFonts w:ascii="Times New Roman" w:hAnsi="Times New Roman" w:cs="Times New Roman"/>
          <w:color w:val="222222"/>
        </w:rPr>
        <w:t xml:space="preserve">Habitats, dispersion and invasion of sylvatic </w:t>
      </w:r>
      <w:r w:rsidR="002210B7">
        <w:rPr>
          <w:rFonts w:ascii="Times New Roman" w:hAnsi="Times New Roman" w:cs="Times New Roman"/>
          <w:i/>
          <w:color w:val="222222"/>
        </w:rPr>
        <w:t>Triatoma</w:t>
      </w:r>
      <w:r w:rsidR="00061B74">
        <w:rPr>
          <w:rFonts w:ascii="Times New Roman" w:hAnsi="Times New Roman" w:cs="Times New Roman"/>
          <w:i/>
          <w:color w:val="222222"/>
        </w:rPr>
        <w:t xml:space="preserve"> </w:t>
      </w:r>
      <w:r w:rsidR="002210B7">
        <w:rPr>
          <w:rFonts w:ascii="Times New Roman" w:hAnsi="Times New Roman" w:cs="Times New Roman"/>
          <w:i/>
          <w:color w:val="222222"/>
        </w:rPr>
        <w:t>dimidiata</w:t>
      </w:r>
      <w:r w:rsidR="002210B7">
        <w:rPr>
          <w:rFonts w:ascii="Times New Roman" w:hAnsi="Times New Roman" w:cs="Times New Roman"/>
          <w:color w:val="222222"/>
        </w:rPr>
        <w:t xml:space="preserve"> (Hemiptera: Reduviidae: Triatominae) in Peten, Guatemala. Journal </w:t>
      </w:r>
      <w:r w:rsidR="00802FA2">
        <w:rPr>
          <w:rFonts w:ascii="Times New Roman" w:hAnsi="Times New Roman" w:cs="Times New Roman"/>
          <w:color w:val="222222"/>
        </w:rPr>
        <w:t>of medical entomology. 40</w:t>
      </w:r>
      <w:r w:rsidR="002210B7">
        <w:rPr>
          <w:rFonts w:ascii="Times New Roman" w:hAnsi="Times New Roman" w:cs="Times New Roman"/>
          <w:color w:val="222222"/>
        </w:rPr>
        <w:t>:800-</w:t>
      </w:r>
      <w:r w:rsidR="00802FA2">
        <w:rPr>
          <w:rFonts w:ascii="Times New Roman" w:hAnsi="Times New Roman" w:cs="Times New Roman"/>
          <w:color w:val="222222"/>
        </w:rPr>
        <w:t>80</w:t>
      </w:r>
      <w:r w:rsidR="002210B7">
        <w:rPr>
          <w:rFonts w:ascii="Times New Roman" w:hAnsi="Times New Roman" w:cs="Times New Roman"/>
          <w:color w:val="222222"/>
        </w:rPr>
        <w:t>6.</w:t>
      </w:r>
    </w:p>
    <w:p w14:paraId="77076C5E" w14:textId="77777777" w:rsidR="002210B7" w:rsidRDefault="002210B7" w:rsidP="002210B7">
      <w:pPr>
        <w:pStyle w:val="NoSpacing"/>
        <w:jc w:val="both"/>
        <w:rPr>
          <w:rFonts w:ascii="Times New Roman" w:hAnsi="Times New Roman" w:cs="Times New Roman"/>
          <w:color w:val="222222"/>
        </w:rPr>
      </w:pPr>
    </w:p>
    <w:p w14:paraId="72D53859" w14:textId="77777777" w:rsidR="002210B7" w:rsidRDefault="002210B7" w:rsidP="002210B7">
      <w:pPr>
        <w:pStyle w:val="NoSpacing"/>
        <w:jc w:val="both"/>
        <w:rPr>
          <w:rFonts w:ascii="Times New Roman" w:hAnsi="Times New Roman" w:cs="Times New Roman"/>
          <w:color w:val="222222"/>
        </w:rPr>
      </w:pPr>
      <w:r>
        <w:rPr>
          <w:rFonts w:ascii="Times New Roman" w:hAnsi="Times New Roman" w:cs="Times New Roman"/>
          <w:color w:val="222222"/>
        </w:rPr>
        <w:t>Monroy C, Bustamante DM, Pineda S, Rodas A, Castro X, Ayala V, Quiñónes J, Moguel B</w:t>
      </w:r>
      <w:r w:rsidR="00802FA2">
        <w:rPr>
          <w:rFonts w:ascii="Times New Roman" w:hAnsi="Times New Roman" w:cs="Times New Roman"/>
          <w:color w:val="222222"/>
        </w:rPr>
        <w:t xml:space="preserve"> 2009</w:t>
      </w:r>
      <w:r>
        <w:rPr>
          <w:rFonts w:ascii="Times New Roman" w:hAnsi="Times New Roman" w:cs="Times New Roman"/>
          <w:color w:val="222222"/>
        </w:rPr>
        <w:t xml:space="preserve">. House improvements and community participation in the control of </w:t>
      </w:r>
      <w:r>
        <w:rPr>
          <w:rFonts w:ascii="Times New Roman" w:hAnsi="Times New Roman" w:cs="Times New Roman"/>
          <w:i/>
          <w:color w:val="222222"/>
        </w:rPr>
        <w:t>Triatomadimidiata</w:t>
      </w:r>
      <w:r>
        <w:rPr>
          <w:rFonts w:ascii="Times New Roman" w:hAnsi="Times New Roman" w:cs="Times New Roman"/>
          <w:color w:val="222222"/>
        </w:rPr>
        <w:t xml:space="preserve"> re-infestation in Jutiapa, Guatemala.</w:t>
      </w:r>
      <w:r w:rsidR="00802FA2">
        <w:rPr>
          <w:rFonts w:ascii="Times New Roman" w:hAnsi="Times New Roman" w:cs="Times New Roman"/>
          <w:color w:val="222222"/>
        </w:rPr>
        <w:t xml:space="preserve"> Cadernos de SaúdePública. </w:t>
      </w:r>
      <w:r>
        <w:rPr>
          <w:rFonts w:ascii="Times New Roman" w:hAnsi="Times New Roman" w:cs="Times New Roman"/>
          <w:color w:val="222222"/>
        </w:rPr>
        <w:t>25:S168-</w:t>
      </w:r>
      <w:r w:rsidR="00802FA2">
        <w:rPr>
          <w:rFonts w:ascii="Times New Roman" w:hAnsi="Times New Roman" w:cs="Times New Roman"/>
          <w:color w:val="222222"/>
        </w:rPr>
        <w:t>1</w:t>
      </w:r>
      <w:r>
        <w:rPr>
          <w:rFonts w:ascii="Times New Roman" w:hAnsi="Times New Roman" w:cs="Times New Roman"/>
          <w:color w:val="222222"/>
        </w:rPr>
        <w:t>78.</w:t>
      </w:r>
    </w:p>
    <w:p w14:paraId="78DFA53D" w14:textId="77777777" w:rsidR="00EA27FA" w:rsidRDefault="00EA27FA" w:rsidP="002210B7">
      <w:pPr>
        <w:pStyle w:val="NoSpacing"/>
        <w:jc w:val="both"/>
        <w:rPr>
          <w:rFonts w:ascii="Times New Roman" w:hAnsi="Times New Roman" w:cs="Times New Roman"/>
          <w:color w:val="222222"/>
        </w:rPr>
      </w:pPr>
    </w:p>
    <w:p w14:paraId="36D31F8E" w14:textId="77777777" w:rsidR="00EA27FA" w:rsidRPr="00802FA2" w:rsidRDefault="00EA27FA" w:rsidP="002210B7">
      <w:pPr>
        <w:pStyle w:val="NoSpacing"/>
        <w:jc w:val="both"/>
        <w:rPr>
          <w:rFonts w:ascii="Times New Roman" w:hAnsi="Times New Roman" w:cs="Times New Roman"/>
          <w:color w:val="222222"/>
        </w:rPr>
      </w:pPr>
      <w:r w:rsidRPr="00802FA2">
        <w:rPr>
          <w:rFonts w:ascii="Times New Roman" w:hAnsi="Times New Roman" w:cs="Times New Roman"/>
        </w:rPr>
        <w:t xml:space="preserve">Monroy C, Castro X, Bustamante DM, Pineda SF, Rodas A, et al. 2012. An ecosystem approach for the prevention of Chagas disease in rural Guatemala. In </w:t>
      </w:r>
      <w:r w:rsidRPr="00802FA2">
        <w:rPr>
          <w:rFonts w:ascii="Times New Roman" w:hAnsi="Times New Roman" w:cs="Times New Roman"/>
          <w:i/>
          <w:iCs/>
        </w:rPr>
        <w:t>Ecohealth Research in Practice: Innovative applications of an Ecosystem approach to Health</w:t>
      </w:r>
      <w:r w:rsidRPr="00802FA2">
        <w:rPr>
          <w:rFonts w:ascii="Times New Roman" w:hAnsi="Times New Roman" w:cs="Times New Roman"/>
        </w:rPr>
        <w:t>, ed. DF Charron. New York, New York: Springer</w:t>
      </w:r>
    </w:p>
    <w:p w14:paraId="5C6E50F1" w14:textId="77777777" w:rsidR="002210B7" w:rsidRDefault="002210B7" w:rsidP="002210B7">
      <w:pPr>
        <w:pStyle w:val="NoSpacing"/>
        <w:jc w:val="both"/>
        <w:rPr>
          <w:rFonts w:ascii="Times New Roman" w:hAnsi="Times New Roman" w:cs="Times New Roman"/>
          <w:color w:val="222222"/>
        </w:rPr>
      </w:pPr>
    </w:p>
    <w:p w14:paraId="0F241CE6" w14:textId="77777777" w:rsidR="002210B7" w:rsidRDefault="002210B7" w:rsidP="002210B7">
      <w:pPr>
        <w:pStyle w:val="NoSpacing"/>
        <w:jc w:val="both"/>
        <w:rPr>
          <w:rFonts w:ascii="Times New Roman" w:hAnsi="Times New Roman" w:cs="Times New Roman"/>
          <w:color w:val="000000" w:themeColor="text1"/>
        </w:rPr>
      </w:pPr>
      <w:r>
        <w:rPr>
          <w:rFonts w:ascii="Times New Roman" w:hAnsi="Times New Roman" w:cs="Times New Roman"/>
          <w:color w:val="000000" w:themeColor="text1"/>
        </w:rPr>
        <w:t>Mougabure-Cueto G, Picollo MI</w:t>
      </w:r>
      <w:r w:rsidR="00802FA2">
        <w:rPr>
          <w:rFonts w:ascii="Times New Roman" w:hAnsi="Times New Roman" w:cs="Times New Roman"/>
          <w:color w:val="000000" w:themeColor="text1"/>
        </w:rPr>
        <w:t xml:space="preserve"> 2015</w:t>
      </w:r>
      <w:r>
        <w:rPr>
          <w:rFonts w:ascii="Times New Roman" w:hAnsi="Times New Roman" w:cs="Times New Roman"/>
          <w:color w:val="000000" w:themeColor="text1"/>
        </w:rPr>
        <w:t>.  Insecticide resistance in vector Chagas disease: Evolution, mechanisms</w:t>
      </w:r>
      <w:r w:rsidR="00802FA2">
        <w:rPr>
          <w:rFonts w:ascii="Times New Roman" w:hAnsi="Times New Roman" w:cs="Times New Roman"/>
          <w:color w:val="000000" w:themeColor="text1"/>
        </w:rPr>
        <w:t xml:space="preserve"> and management.  Acta Tropica </w:t>
      </w:r>
      <w:r>
        <w:rPr>
          <w:rFonts w:ascii="Times New Roman" w:hAnsi="Times New Roman" w:cs="Times New Roman"/>
          <w:color w:val="000000" w:themeColor="text1"/>
        </w:rPr>
        <w:t>149:70-85.</w:t>
      </w:r>
    </w:p>
    <w:p w14:paraId="777553E1" w14:textId="77777777" w:rsidR="002210B7" w:rsidRDefault="002210B7" w:rsidP="002210B7">
      <w:pPr>
        <w:pStyle w:val="NoSpacing"/>
        <w:jc w:val="both"/>
        <w:rPr>
          <w:rFonts w:ascii="Times New Roman" w:hAnsi="Times New Roman" w:cs="Times New Roman"/>
          <w:noProof/>
        </w:rPr>
      </w:pPr>
    </w:p>
    <w:p w14:paraId="6B1FE502" w14:textId="77777777" w:rsidR="002210B7" w:rsidRDefault="002210B7" w:rsidP="002210B7">
      <w:pPr>
        <w:pStyle w:val="NoSpacing"/>
        <w:jc w:val="both"/>
        <w:rPr>
          <w:rFonts w:ascii="Times New Roman" w:hAnsi="Times New Roman" w:cs="Times New Roman"/>
        </w:rPr>
      </w:pPr>
      <w:r>
        <w:rPr>
          <w:rFonts w:ascii="Times New Roman" w:hAnsi="Times New Roman" w:cs="Times New Roman"/>
        </w:rPr>
        <w:t>Oksanen J, Kindt R, Legendre P, O’Hara B, Stevens MH, Oksanen MJ, Suggests MA</w:t>
      </w:r>
      <w:r w:rsidR="00802FA2">
        <w:rPr>
          <w:rFonts w:ascii="Times New Roman" w:hAnsi="Times New Roman" w:cs="Times New Roman"/>
        </w:rPr>
        <w:t xml:space="preserve"> 2007</w:t>
      </w:r>
      <w:r>
        <w:rPr>
          <w:rFonts w:ascii="Times New Roman" w:hAnsi="Times New Roman" w:cs="Times New Roman"/>
        </w:rPr>
        <w:t xml:space="preserve">. The vegan package. Community ecology package. </w:t>
      </w:r>
    </w:p>
    <w:p w14:paraId="41A16ABF" w14:textId="77777777" w:rsidR="002210B7" w:rsidRDefault="002210B7" w:rsidP="002210B7">
      <w:pPr>
        <w:pStyle w:val="NoSpacing"/>
        <w:jc w:val="both"/>
        <w:rPr>
          <w:rFonts w:ascii="Times New Roman" w:hAnsi="Times New Roman" w:cs="Times New Roman"/>
          <w:noProof/>
        </w:rPr>
      </w:pPr>
    </w:p>
    <w:p w14:paraId="68890650" w14:textId="77777777" w:rsidR="002210B7" w:rsidRPr="002676F4" w:rsidRDefault="002210B7" w:rsidP="002210B7">
      <w:pPr>
        <w:pStyle w:val="NoSpacing"/>
        <w:jc w:val="both"/>
        <w:rPr>
          <w:rFonts w:ascii="Times New Roman" w:hAnsi="Times New Roman"/>
          <w:color w:val="222222"/>
          <w:lang w:val="es-GT"/>
        </w:rPr>
      </w:pPr>
      <w:r>
        <w:rPr>
          <w:rFonts w:ascii="Times New Roman" w:hAnsi="Times New Roman" w:cs="Times New Roman"/>
          <w:color w:val="222222"/>
        </w:rPr>
        <w:t>Pebesma E, Bivand R, Pebesma ME, R Color Brewer S, Collate AA</w:t>
      </w:r>
      <w:r w:rsidR="00802FA2">
        <w:rPr>
          <w:rFonts w:ascii="Times New Roman" w:hAnsi="Times New Roman" w:cs="Times New Roman"/>
          <w:color w:val="222222"/>
        </w:rPr>
        <w:t xml:space="preserve"> 2012</w:t>
      </w:r>
      <w:r>
        <w:rPr>
          <w:rFonts w:ascii="Times New Roman" w:hAnsi="Times New Roman" w:cs="Times New Roman"/>
          <w:color w:val="222222"/>
        </w:rPr>
        <w:t xml:space="preserve">. Package ‘sp’. The Comprehensive R Archive Network. </w:t>
      </w:r>
    </w:p>
    <w:p w14:paraId="6BC41E99" w14:textId="77777777" w:rsidR="002210B7" w:rsidRPr="002676F4" w:rsidRDefault="002210B7" w:rsidP="002210B7">
      <w:pPr>
        <w:pStyle w:val="NoSpacing"/>
        <w:jc w:val="both"/>
        <w:rPr>
          <w:rFonts w:ascii="Times New Roman" w:hAnsi="Times New Roman"/>
          <w:color w:val="222222"/>
          <w:lang w:val="es-GT"/>
        </w:rPr>
      </w:pPr>
    </w:p>
    <w:p w14:paraId="5DD6D73B" w14:textId="77777777" w:rsidR="002210B7" w:rsidRDefault="00575C6B" w:rsidP="002210B7">
      <w:pPr>
        <w:pStyle w:val="NoSpacing"/>
        <w:jc w:val="both"/>
        <w:rPr>
          <w:rFonts w:ascii="Times New Roman" w:hAnsi="Times New Roman" w:cs="Times New Roman"/>
          <w:color w:val="000000" w:themeColor="text1"/>
        </w:rPr>
      </w:pPr>
      <w:r w:rsidRPr="00575C6B">
        <w:rPr>
          <w:rFonts w:ascii="Times New Roman" w:hAnsi="Times New Roman"/>
          <w:color w:val="000000" w:themeColor="text1"/>
          <w:lang w:val="es-GT"/>
        </w:rPr>
        <w:t>Provecho YM, Sol Gaspe M, Fernández MP, Gürtler RE</w:t>
      </w:r>
      <w:r w:rsidR="00802FA2">
        <w:rPr>
          <w:rFonts w:ascii="Times New Roman" w:hAnsi="Times New Roman"/>
          <w:color w:val="000000" w:themeColor="text1"/>
          <w:lang w:val="es-GT"/>
        </w:rPr>
        <w:t xml:space="preserve"> 2017</w:t>
      </w:r>
      <w:r w:rsidRPr="00575C6B">
        <w:rPr>
          <w:rFonts w:ascii="Times New Roman" w:hAnsi="Times New Roman"/>
          <w:color w:val="000000" w:themeColor="text1"/>
          <w:lang w:val="es-GT"/>
        </w:rPr>
        <w:t xml:space="preserve">.  </w:t>
      </w:r>
      <w:r w:rsidR="002210B7">
        <w:rPr>
          <w:rFonts w:ascii="Times New Roman" w:hAnsi="Times New Roman" w:cs="Times New Roman"/>
          <w:color w:val="000000" w:themeColor="text1"/>
        </w:rPr>
        <w:t xml:space="preserve">House reinfestation with </w:t>
      </w:r>
      <w:r w:rsidR="002210B7">
        <w:rPr>
          <w:rFonts w:ascii="Times New Roman" w:hAnsi="Times New Roman" w:cs="Times New Roman"/>
          <w:i/>
          <w:color w:val="000000" w:themeColor="text1"/>
        </w:rPr>
        <w:t>Triatoma infestans</w:t>
      </w:r>
      <w:r w:rsidR="002210B7">
        <w:rPr>
          <w:rFonts w:ascii="Times New Roman" w:hAnsi="Times New Roman" w:cs="Times New Roman"/>
          <w:color w:val="000000" w:themeColor="text1"/>
        </w:rPr>
        <w:t xml:space="preserve"> after community-wide spraying with insecticides in the Argentine Chaco: a multifactorial p</w:t>
      </w:r>
      <w:r w:rsidR="00802FA2">
        <w:rPr>
          <w:rFonts w:ascii="Times New Roman" w:hAnsi="Times New Roman" w:cs="Times New Roman"/>
          <w:color w:val="000000" w:themeColor="text1"/>
        </w:rPr>
        <w:t xml:space="preserve">rocess.  J. Med. Entomol. </w:t>
      </w:r>
      <w:r w:rsidR="002210B7">
        <w:rPr>
          <w:rFonts w:ascii="Times New Roman" w:hAnsi="Times New Roman" w:cs="Times New Roman"/>
          <w:color w:val="000000" w:themeColor="text1"/>
        </w:rPr>
        <w:t>54:646-657.</w:t>
      </w:r>
    </w:p>
    <w:p w14:paraId="160BD1D2" w14:textId="77777777" w:rsidR="002210B7" w:rsidRDefault="002210B7" w:rsidP="002210B7">
      <w:pPr>
        <w:pStyle w:val="NoSpacing"/>
        <w:jc w:val="both"/>
        <w:rPr>
          <w:rFonts w:ascii="Times New Roman" w:hAnsi="Times New Roman" w:cs="Times New Roman"/>
          <w:color w:val="222222"/>
        </w:rPr>
      </w:pPr>
    </w:p>
    <w:p w14:paraId="5E7D2188" w14:textId="77777777" w:rsidR="002210B7" w:rsidRDefault="002210B7" w:rsidP="002210B7">
      <w:pPr>
        <w:pStyle w:val="NoSpacing"/>
        <w:jc w:val="both"/>
        <w:rPr>
          <w:rFonts w:ascii="Times New Roman" w:hAnsi="Times New Roman" w:cs="Times New Roman"/>
          <w:color w:val="000000" w:themeColor="text1"/>
        </w:rPr>
      </w:pPr>
      <w:r>
        <w:rPr>
          <w:rFonts w:ascii="Times New Roman" w:hAnsi="Times New Roman" w:cs="Times New Roman"/>
          <w:color w:val="000000" w:themeColor="text1"/>
        </w:rPr>
        <w:t>Quisberth S, Waleckx E, Monje M, Chaug B, Noireau F, Breniere SF</w:t>
      </w:r>
      <w:r w:rsidR="00802FA2">
        <w:rPr>
          <w:rFonts w:ascii="Times New Roman" w:hAnsi="Times New Roman" w:cs="Times New Roman"/>
          <w:color w:val="000000" w:themeColor="text1"/>
        </w:rPr>
        <w:t xml:space="preserve"> 2011</w:t>
      </w:r>
      <w:r>
        <w:rPr>
          <w:rFonts w:ascii="Times New Roman" w:hAnsi="Times New Roman" w:cs="Times New Roman"/>
          <w:color w:val="000000" w:themeColor="text1"/>
        </w:rPr>
        <w:t xml:space="preserve">.  "Andean" and "Non-Andean" ITS-2 and mtCytB </w:t>
      </w:r>
      <w:r w:rsidR="00802FA2">
        <w:rPr>
          <w:rFonts w:ascii="Times New Roman" w:hAnsi="Times New Roman" w:cs="Times New Roman"/>
          <w:color w:val="000000" w:themeColor="text1"/>
        </w:rPr>
        <w:t xml:space="preserve">haplotypes of </w:t>
      </w:r>
      <w:r w:rsidR="00802FA2" w:rsidRPr="00802FA2">
        <w:rPr>
          <w:rFonts w:ascii="Times New Roman" w:hAnsi="Times New Roman" w:cs="Times New Roman"/>
          <w:i/>
          <w:color w:val="000000" w:themeColor="text1"/>
        </w:rPr>
        <w:t>Triatoma infestan</w:t>
      </w:r>
      <w:r w:rsidRPr="00802FA2">
        <w:rPr>
          <w:rFonts w:ascii="Times New Roman" w:hAnsi="Times New Roman" w:cs="Times New Roman"/>
          <w:i/>
          <w:color w:val="000000" w:themeColor="text1"/>
        </w:rPr>
        <w:t>s</w:t>
      </w:r>
      <w:r>
        <w:rPr>
          <w:rFonts w:ascii="Times New Roman" w:hAnsi="Times New Roman" w:cs="Times New Roman"/>
          <w:color w:val="000000" w:themeColor="text1"/>
        </w:rPr>
        <w:t xml:space="preserve"> are observed in the Gran Chaco (Bolivia): population genetics and the origin of reinfestati</w:t>
      </w:r>
      <w:r w:rsidR="00802FA2">
        <w:rPr>
          <w:rFonts w:ascii="Times New Roman" w:hAnsi="Times New Roman" w:cs="Times New Roman"/>
          <w:color w:val="000000" w:themeColor="text1"/>
        </w:rPr>
        <w:t xml:space="preserve">on.  Infect. Genet. Evol. </w:t>
      </w:r>
      <w:r>
        <w:rPr>
          <w:rFonts w:ascii="Times New Roman" w:hAnsi="Times New Roman" w:cs="Times New Roman"/>
          <w:color w:val="000000" w:themeColor="text1"/>
        </w:rPr>
        <w:t>11:1006-1014.</w:t>
      </w:r>
    </w:p>
    <w:p w14:paraId="017C39BF" w14:textId="77777777" w:rsidR="002210B7" w:rsidRDefault="002210B7" w:rsidP="002210B7">
      <w:pPr>
        <w:pStyle w:val="NoSpacing"/>
        <w:jc w:val="both"/>
        <w:rPr>
          <w:rFonts w:ascii="Times New Roman" w:hAnsi="Times New Roman" w:cs="Times New Roman"/>
          <w:noProof/>
        </w:rPr>
      </w:pPr>
    </w:p>
    <w:p w14:paraId="15C017FA" w14:textId="77777777" w:rsidR="002210B7" w:rsidRDefault="002210B7" w:rsidP="002210B7">
      <w:pPr>
        <w:pStyle w:val="NoSpacing"/>
        <w:jc w:val="both"/>
        <w:rPr>
          <w:rFonts w:ascii="Times New Roman" w:hAnsi="Times New Roman" w:cs="Times New Roman"/>
        </w:rPr>
      </w:pPr>
      <w:r w:rsidRPr="00061981">
        <w:rPr>
          <w:rFonts w:ascii="Times New Roman" w:hAnsi="Times New Roman" w:cs="Times New Roman"/>
        </w:rPr>
        <w:t>Ramirez</w:t>
      </w:r>
      <w:r w:rsidRPr="00061981">
        <w:rPr>
          <w:rFonts w:ascii="Cambria Math" w:hAnsi="Cambria Math" w:cs="Cambria Math"/>
        </w:rPr>
        <w:t>‐</w:t>
      </w:r>
      <w:r w:rsidRPr="00061981">
        <w:rPr>
          <w:rFonts w:ascii="Times New Roman" w:hAnsi="Times New Roman" w:cs="Times New Roman"/>
        </w:rPr>
        <w:t>Sierra</w:t>
      </w:r>
      <w:r>
        <w:rPr>
          <w:rFonts w:ascii="Times New Roman" w:hAnsi="Times New Roman" w:cs="Times New Roman"/>
          <w:color w:val="222222"/>
        </w:rPr>
        <w:t xml:space="preserve"> MJ, Herrera</w:t>
      </w:r>
      <w:r>
        <w:rPr>
          <w:rFonts w:ascii="Cambria Math" w:hAnsi="Cambria Math" w:cs="Cambria Math"/>
          <w:color w:val="222222"/>
        </w:rPr>
        <w:t>‐</w:t>
      </w:r>
      <w:r>
        <w:rPr>
          <w:rFonts w:ascii="Times New Roman" w:hAnsi="Times New Roman" w:cs="Times New Roman"/>
          <w:color w:val="222222"/>
        </w:rPr>
        <w:t>Aguilar M, Gourbière S, Dumonteil E</w:t>
      </w:r>
      <w:r w:rsidR="00802FA2">
        <w:rPr>
          <w:rFonts w:ascii="Times New Roman" w:hAnsi="Times New Roman" w:cs="Times New Roman"/>
          <w:color w:val="222222"/>
        </w:rPr>
        <w:t xml:space="preserve"> 2010</w:t>
      </w:r>
      <w:r>
        <w:rPr>
          <w:rFonts w:ascii="Times New Roman" w:hAnsi="Times New Roman" w:cs="Times New Roman"/>
          <w:color w:val="222222"/>
        </w:rPr>
        <w:t>. Patterns of house infestation dynamics by non</w:t>
      </w:r>
      <w:r>
        <w:rPr>
          <w:rFonts w:ascii="Cambria Math" w:hAnsi="Cambria Math" w:cs="Cambria Math"/>
          <w:color w:val="222222"/>
        </w:rPr>
        <w:t>‐</w:t>
      </w:r>
      <w:r>
        <w:rPr>
          <w:rFonts w:ascii="Times New Roman" w:hAnsi="Times New Roman" w:cs="Times New Roman"/>
          <w:color w:val="222222"/>
        </w:rPr>
        <w:t>domiciliated</w:t>
      </w:r>
      <w:r>
        <w:rPr>
          <w:rFonts w:ascii="Times New Roman" w:hAnsi="Times New Roman" w:cs="Times New Roman"/>
          <w:i/>
          <w:color w:val="222222"/>
        </w:rPr>
        <w:t>Triatoma</w:t>
      </w:r>
      <w:r w:rsidR="00802FA2">
        <w:rPr>
          <w:rFonts w:ascii="Times New Roman" w:hAnsi="Times New Roman" w:cs="Times New Roman"/>
          <w:i/>
          <w:color w:val="222222"/>
        </w:rPr>
        <w:t xml:space="preserve"> </w:t>
      </w:r>
      <w:r>
        <w:rPr>
          <w:rFonts w:ascii="Times New Roman" w:hAnsi="Times New Roman" w:cs="Times New Roman"/>
          <w:i/>
          <w:color w:val="222222"/>
        </w:rPr>
        <w:t>dimidiata</w:t>
      </w:r>
      <w:r>
        <w:rPr>
          <w:rFonts w:ascii="Times New Roman" w:hAnsi="Times New Roman" w:cs="Times New Roman"/>
          <w:color w:val="222222"/>
        </w:rPr>
        <w:t xml:space="preserve"> reveal a spatial gradient of infestation in rural villages and potential insect manipulation by </w:t>
      </w:r>
      <w:r>
        <w:rPr>
          <w:rFonts w:ascii="Times New Roman" w:hAnsi="Times New Roman" w:cs="Times New Roman"/>
          <w:i/>
          <w:color w:val="222222"/>
        </w:rPr>
        <w:t>Trypanosoma</w:t>
      </w:r>
      <w:r w:rsidR="00802FA2">
        <w:rPr>
          <w:rFonts w:ascii="Times New Roman" w:hAnsi="Times New Roman" w:cs="Times New Roman"/>
          <w:i/>
          <w:color w:val="222222"/>
        </w:rPr>
        <w:t xml:space="preserve"> </w:t>
      </w:r>
      <w:r>
        <w:rPr>
          <w:rFonts w:ascii="Times New Roman" w:hAnsi="Times New Roman" w:cs="Times New Roman"/>
          <w:i/>
          <w:color w:val="222222"/>
        </w:rPr>
        <w:t>cruzi</w:t>
      </w:r>
      <w:r>
        <w:rPr>
          <w:rFonts w:ascii="Times New Roman" w:hAnsi="Times New Roman" w:cs="Times New Roman"/>
          <w:color w:val="222222"/>
        </w:rPr>
        <w:t>. Tropical Medicine &amp; I</w:t>
      </w:r>
      <w:r w:rsidR="00802FA2">
        <w:rPr>
          <w:rFonts w:ascii="Times New Roman" w:hAnsi="Times New Roman" w:cs="Times New Roman"/>
          <w:color w:val="222222"/>
        </w:rPr>
        <w:t>nternational Health. 15</w:t>
      </w:r>
      <w:r>
        <w:rPr>
          <w:rFonts w:ascii="Times New Roman" w:hAnsi="Times New Roman" w:cs="Times New Roman"/>
          <w:color w:val="222222"/>
        </w:rPr>
        <w:t>:77-86.</w:t>
      </w:r>
    </w:p>
    <w:p w14:paraId="05647F28" w14:textId="77777777" w:rsidR="002210B7" w:rsidRDefault="002210B7" w:rsidP="002210B7">
      <w:pPr>
        <w:pStyle w:val="NoSpacing"/>
        <w:jc w:val="both"/>
        <w:rPr>
          <w:rFonts w:ascii="Times New Roman" w:hAnsi="Times New Roman" w:cs="Times New Roman"/>
          <w:noProof/>
        </w:rPr>
      </w:pPr>
    </w:p>
    <w:p w14:paraId="7B6EDC62" w14:textId="77777777" w:rsidR="002210B7" w:rsidRPr="002676F4" w:rsidRDefault="002210B7" w:rsidP="002210B7">
      <w:pPr>
        <w:pStyle w:val="NoSpacing"/>
        <w:jc w:val="both"/>
        <w:rPr>
          <w:rFonts w:ascii="Times New Roman" w:hAnsi="Times New Roman"/>
          <w:lang w:val="es-GT"/>
        </w:rPr>
      </w:pPr>
      <w:r>
        <w:rPr>
          <w:rFonts w:ascii="Times New Roman" w:hAnsi="Times New Roman" w:cs="Times New Roman"/>
          <w:noProof/>
        </w:rPr>
        <w:t>Ramsey JM, Cruz-Celis A, Salgado L, Espinosa L, Ordoñez R, Lopez R, et al.</w:t>
      </w:r>
      <w:r w:rsidR="00061981">
        <w:rPr>
          <w:rFonts w:ascii="Times New Roman" w:hAnsi="Times New Roman" w:cs="Times New Roman"/>
          <w:noProof/>
        </w:rPr>
        <w:t xml:space="preserve"> 2003.</w:t>
      </w:r>
      <w:r>
        <w:rPr>
          <w:rFonts w:ascii="Times New Roman" w:hAnsi="Times New Roman" w:cs="Times New Roman"/>
          <w:noProof/>
        </w:rPr>
        <w:t xml:space="preserve"> Efficacy of pyrethroid insecticides against domestic and peridomestic populations of </w:t>
      </w:r>
      <w:r>
        <w:rPr>
          <w:rFonts w:ascii="Times New Roman" w:hAnsi="Times New Roman" w:cs="Times New Roman"/>
          <w:i/>
          <w:noProof/>
        </w:rPr>
        <w:t>Triatoma pallidipennis</w:t>
      </w:r>
      <w:r>
        <w:rPr>
          <w:rFonts w:ascii="Times New Roman" w:hAnsi="Times New Roman" w:cs="Times New Roman"/>
          <w:noProof/>
        </w:rPr>
        <w:t xml:space="preserve"> and </w:t>
      </w:r>
      <w:r>
        <w:rPr>
          <w:rFonts w:ascii="Times New Roman" w:hAnsi="Times New Roman" w:cs="Times New Roman"/>
          <w:i/>
          <w:noProof/>
        </w:rPr>
        <w:t>Triatoma barberi</w:t>
      </w:r>
      <w:r>
        <w:rPr>
          <w:rFonts w:ascii="Times New Roman" w:hAnsi="Times New Roman" w:cs="Times New Roman"/>
          <w:noProof/>
        </w:rPr>
        <w:t xml:space="preserve"> (Reduviidae:Triatominae) vectors of Chagas’ disease in Mexico. </w:t>
      </w:r>
      <w:r w:rsidR="00061981">
        <w:rPr>
          <w:rFonts w:ascii="Times New Roman" w:hAnsi="Times New Roman"/>
          <w:lang w:val="es-GT"/>
        </w:rPr>
        <w:t>J Med Entomol. 40</w:t>
      </w:r>
      <w:r w:rsidR="00702DD8" w:rsidRPr="00702DD8">
        <w:rPr>
          <w:rFonts w:ascii="Times New Roman" w:hAnsi="Times New Roman"/>
          <w:lang w:val="es-GT"/>
        </w:rPr>
        <w:t>:912–20.</w:t>
      </w:r>
    </w:p>
    <w:p w14:paraId="6709A2A8" w14:textId="77777777" w:rsidR="002210B7" w:rsidRPr="002676F4" w:rsidRDefault="002210B7" w:rsidP="002210B7">
      <w:pPr>
        <w:pStyle w:val="NoSpacing"/>
        <w:jc w:val="both"/>
        <w:rPr>
          <w:rFonts w:ascii="Times New Roman" w:hAnsi="Times New Roman"/>
          <w:lang w:val="es-GT"/>
        </w:rPr>
      </w:pPr>
    </w:p>
    <w:p w14:paraId="77B203C9" w14:textId="77777777" w:rsidR="002210B7" w:rsidRPr="002676F4" w:rsidRDefault="00702DD8" w:rsidP="002210B7">
      <w:pPr>
        <w:pStyle w:val="NoSpacing"/>
        <w:jc w:val="both"/>
        <w:rPr>
          <w:rFonts w:ascii="Times New Roman" w:hAnsi="Times New Roman"/>
          <w:color w:val="000000" w:themeColor="text1"/>
          <w:lang w:val="es-GT"/>
        </w:rPr>
      </w:pPr>
      <w:r w:rsidRPr="00702DD8">
        <w:rPr>
          <w:rFonts w:ascii="Times New Roman" w:hAnsi="Times New Roman"/>
          <w:color w:val="000000" w:themeColor="text1"/>
          <w:lang w:val="es-GT"/>
        </w:rPr>
        <w:lastRenderedPageBreak/>
        <w:t>Sol Gaspe M, Provecho YM, Cardinal MV, del Pilar Fernández M, Gürtler RE</w:t>
      </w:r>
      <w:r w:rsidR="00061981">
        <w:rPr>
          <w:rFonts w:ascii="Times New Roman" w:hAnsi="Times New Roman"/>
          <w:color w:val="000000" w:themeColor="text1"/>
          <w:lang w:val="es-GT"/>
        </w:rPr>
        <w:t xml:space="preserve"> 2015</w:t>
      </w:r>
      <w:r w:rsidRPr="00702DD8">
        <w:rPr>
          <w:rFonts w:ascii="Times New Roman" w:hAnsi="Times New Roman"/>
          <w:color w:val="000000" w:themeColor="text1"/>
          <w:lang w:val="es-GT"/>
        </w:rPr>
        <w:t xml:space="preserve">.  </w:t>
      </w:r>
      <w:r w:rsidR="002210B7">
        <w:rPr>
          <w:rFonts w:ascii="Times New Roman" w:hAnsi="Times New Roman" w:cs="Times New Roman"/>
          <w:noProof/>
          <w:color w:val="000000" w:themeColor="text1"/>
        </w:rPr>
        <w:t xml:space="preserve">Ecological and sociodemongraphic determinant sof house infestation by </w:t>
      </w:r>
      <w:r w:rsidR="002210B7">
        <w:rPr>
          <w:rFonts w:ascii="Times New Roman" w:hAnsi="Times New Roman" w:cs="Times New Roman"/>
          <w:i/>
          <w:noProof/>
          <w:color w:val="000000" w:themeColor="text1"/>
        </w:rPr>
        <w:t>Triatoma infestans</w:t>
      </w:r>
      <w:r w:rsidR="002210B7">
        <w:rPr>
          <w:rFonts w:ascii="Times New Roman" w:hAnsi="Times New Roman" w:cs="Times New Roman"/>
          <w:noProof/>
          <w:color w:val="000000" w:themeColor="text1"/>
        </w:rPr>
        <w:t xml:space="preserve"> in indigenous communities of the Argentine Chaco.  </w:t>
      </w:r>
      <w:r w:rsidRPr="00702DD8">
        <w:rPr>
          <w:rFonts w:ascii="Times New Roman" w:hAnsi="Times New Roman"/>
          <w:color w:val="000000" w:themeColor="text1"/>
          <w:lang w:val="es-GT"/>
        </w:rPr>
        <w:t>PLoS Ne</w:t>
      </w:r>
      <w:r w:rsidR="00061981">
        <w:rPr>
          <w:rFonts w:ascii="Times New Roman" w:hAnsi="Times New Roman"/>
          <w:color w:val="000000" w:themeColor="text1"/>
          <w:lang w:val="es-GT"/>
        </w:rPr>
        <w:t xml:space="preserve">glected Tropical Diseases </w:t>
      </w:r>
      <w:r w:rsidRPr="00702DD8">
        <w:rPr>
          <w:rFonts w:ascii="Times New Roman" w:hAnsi="Times New Roman"/>
          <w:color w:val="000000" w:themeColor="text1"/>
          <w:lang w:val="es-GT"/>
        </w:rPr>
        <w:t>9:e0003614.</w:t>
      </w:r>
    </w:p>
    <w:p w14:paraId="0348206C" w14:textId="77777777" w:rsidR="002210B7" w:rsidRPr="002676F4" w:rsidRDefault="002210B7" w:rsidP="002210B7">
      <w:pPr>
        <w:pStyle w:val="NoSpacing"/>
        <w:jc w:val="both"/>
        <w:rPr>
          <w:rFonts w:ascii="Times New Roman" w:hAnsi="Times New Roman"/>
          <w:lang w:val="es-GT"/>
        </w:rPr>
      </w:pPr>
    </w:p>
    <w:p w14:paraId="01108004" w14:textId="77777777" w:rsidR="002210B7" w:rsidRDefault="00702DD8" w:rsidP="002210B7">
      <w:pPr>
        <w:pStyle w:val="NoSpacing"/>
        <w:jc w:val="both"/>
        <w:rPr>
          <w:rFonts w:ascii="Times New Roman" w:hAnsi="Times New Roman" w:cs="Times New Roman"/>
        </w:rPr>
      </w:pPr>
      <w:r w:rsidRPr="00702DD8">
        <w:rPr>
          <w:rFonts w:ascii="Times New Roman" w:hAnsi="Times New Roman"/>
          <w:lang w:val="es-GT"/>
        </w:rPr>
        <w:t>Stevens L, Monroy MC, Rodas AG, Hicks RM, Lucero DE, Lyons LA, Dorn PL</w:t>
      </w:r>
      <w:r w:rsidR="00061981">
        <w:rPr>
          <w:rFonts w:ascii="Times New Roman" w:hAnsi="Times New Roman"/>
          <w:lang w:val="es-GT"/>
        </w:rPr>
        <w:t xml:space="preserve"> 2015</w:t>
      </w:r>
      <w:r w:rsidRPr="00702DD8">
        <w:rPr>
          <w:rFonts w:ascii="Times New Roman" w:hAnsi="Times New Roman"/>
          <w:lang w:val="es-GT"/>
        </w:rPr>
        <w:t xml:space="preserve">. </w:t>
      </w:r>
      <w:r w:rsidR="002210B7">
        <w:rPr>
          <w:rFonts w:ascii="Times New Roman" w:hAnsi="Times New Roman" w:cs="Times New Roman"/>
        </w:rPr>
        <w:t xml:space="preserve">Migration and gene flow among domestic populations of the Chagas insect vector </w:t>
      </w:r>
      <w:r w:rsidR="002210B7">
        <w:rPr>
          <w:rFonts w:ascii="Times New Roman" w:hAnsi="Times New Roman" w:cs="Times New Roman"/>
          <w:i/>
        </w:rPr>
        <w:t>Triatomadimidiata</w:t>
      </w:r>
      <w:r w:rsidR="002210B7">
        <w:rPr>
          <w:rFonts w:ascii="Times New Roman" w:hAnsi="Times New Roman" w:cs="Times New Roman"/>
        </w:rPr>
        <w:t xml:space="preserve"> (Hemiptera: Reduviidae) detected by m</w:t>
      </w:r>
      <w:r w:rsidR="00061981">
        <w:rPr>
          <w:rFonts w:ascii="Times New Roman" w:hAnsi="Times New Roman" w:cs="Times New Roman"/>
        </w:rPr>
        <w:t>icrosatellite loci. Journal of Medical E</w:t>
      </w:r>
      <w:r w:rsidR="002210B7">
        <w:rPr>
          <w:rFonts w:ascii="Times New Roman" w:hAnsi="Times New Roman" w:cs="Times New Roman"/>
        </w:rPr>
        <w:t>ntomology.</w:t>
      </w:r>
      <w:r w:rsidR="00061981">
        <w:rPr>
          <w:rFonts w:ascii="Times New Roman" w:hAnsi="Times New Roman" w:cs="Times New Roman"/>
        </w:rPr>
        <w:t xml:space="preserve"> 52:419-428.</w:t>
      </w:r>
    </w:p>
    <w:p w14:paraId="710BD672" w14:textId="77777777" w:rsidR="002210B7" w:rsidRDefault="002210B7" w:rsidP="002210B7">
      <w:pPr>
        <w:pStyle w:val="NoSpacing"/>
        <w:jc w:val="both"/>
        <w:rPr>
          <w:rFonts w:ascii="Times New Roman" w:hAnsi="Times New Roman" w:cs="Times New Roman"/>
          <w:color w:val="222222"/>
        </w:rPr>
      </w:pPr>
    </w:p>
    <w:p w14:paraId="6E2EBEB4" w14:textId="77777777" w:rsidR="002210B7" w:rsidRPr="002676F4" w:rsidRDefault="002210B7" w:rsidP="002210B7">
      <w:pPr>
        <w:pStyle w:val="NoSpacing"/>
        <w:jc w:val="both"/>
        <w:rPr>
          <w:rFonts w:ascii="Times New Roman" w:hAnsi="Times New Roman"/>
          <w:lang w:val="es-GT"/>
        </w:rPr>
      </w:pPr>
      <w:r>
        <w:rPr>
          <w:rFonts w:ascii="Times New Roman" w:hAnsi="Times New Roman" w:cs="Times New Roman"/>
          <w:color w:val="222222"/>
        </w:rPr>
        <w:t>Tabaru Y, Monroy C, Rodas A, Mejia M, Rosales R</w:t>
      </w:r>
      <w:r w:rsidR="00061981">
        <w:rPr>
          <w:rFonts w:ascii="Times New Roman" w:hAnsi="Times New Roman" w:cs="Times New Roman"/>
          <w:color w:val="222222"/>
        </w:rPr>
        <w:t xml:space="preserve"> 1998</w:t>
      </w:r>
      <w:r>
        <w:rPr>
          <w:rFonts w:ascii="Times New Roman" w:hAnsi="Times New Roman" w:cs="Times New Roman"/>
          <w:color w:val="222222"/>
        </w:rPr>
        <w:t xml:space="preserve">. Chemical control of </w:t>
      </w:r>
      <w:r>
        <w:rPr>
          <w:rFonts w:ascii="Times New Roman" w:hAnsi="Times New Roman" w:cs="Times New Roman"/>
          <w:i/>
          <w:color w:val="222222"/>
        </w:rPr>
        <w:t>Triatomadimidiata</w:t>
      </w:r>
      <w:r>
        <w:rPr>
          <w:rFonts w:ascii="Times New Roman" w:hAnsi="Times New Roman" w:cs="Times New Roman"/>
          <w:color w:val="222222"/>
        </w:rPr>
        <w:t xml:space="preserve"> and </w:t>
      </w:r>
      <w:r>
        <w:rPr>
          <w:rFonts w:ascii="Times New Roman" w:hAnsi="Times New Roman" w:cs="Times New Roman"/>
          <w:i/>
          <w:color w:val="222222"/>
        </w:rPr>
        <w:t>Rhodniusprolixus</w:t>
      </w:r>
      <w:r>
        <w:rPr>
          <w:rFonts w:ascii="Times New Roman" w:hAnsi="Times New Roman" w:cs="Times New Roman"/>
          <w:color w:val="222222"/>
        </w:rPr>
        <w:t xml:space="preserve"> (Reduviidae: Triatominae), the principal vectors of Chagas' Disease in Guatemala. </w:t>
      </w:r>
      <w:r w:rsidR="00061981">
        <w:rPr>
          <w:rFonts w:ascii="Times New Roman" w:hAnsi="Times New Roman"/>
          <w:color w:val="222222"/>
          <w:lang w:val="es-GT"/>
        </w:rPr>
        <w:t>Medical E</w:t>
      </w:r>
      <w:r w:rsidR="00702DD8" w:rsidRPr="00702DD8">
        <w:rPr>
          <w:rFonts w:ascii="Times New Roman" w:hAnsi="Times New Roman"/>
          <w:color w:val="222222"/>
          <w:lang w:val="es-GT"/>
        </w:rPr>
        <w:t>nto</w:t>
      </w:r>
      <w:r w:rsidR="00061981">
        <w:rPr>
          <w:rFonts w:ascii="Times New Roman" w:hAnsi="Times New Roman"/>
          <w:color w:val="222222"/>
          <w:lang w:val="es-GT"/>
        </w:rPr>
        <w:t>mology and Zoology. 49</w:t>
      </w:r>
      <w:r w:rsidR="00702DD8" w:rsidRPr="00702DD8">
        <w:rPr>
          <w:rFonts w:ascii="Times New Roman" w:hAnsi="Times New Roman"/>
          <w:color w:val="222222"/>
          <w:lang w:val="es-GT"/>
        </w:rPr>
        <w:t>:87-92.</w:t>
      </w:r>
    </w:p>
    <w:p w14:paraId="1256F0C3" w14:textId="77777777" w:rsidR="002210B7" w:rsidRPr="002676F4" w:rsidRDefault="002210B7" w:rsidP="002210B7">
      <w:pPr>
        <w:pStyle w:val="NoSpacing"/>
        <w:jc w:val="both"/>
        <w:rPr>
          <w:rFonts w:ascii="Times New Roman" w:hAnsi="Times New Roman"/>
          <w:color w:val="222222"/>
          <w:lang w:val="es-GT"/>
        </w:rPr>
      </w:pPr>
    </w:p>
    <w:p w14:paraId="2C5F1593" w14:textId="77777777" w:rsidR="002210B7" w:rsidRDefault="00702DD8" w:rsidP="002210B7">
      <w:pPr>
        <w:spacing w:line="240" w:lineRule="auto"/>
      </w:pPr>
      <w:r w:rsidRPr="00702DD8">
        <w:rPr>
          <w:color w:val="222222"/>
          <w:shd w:val="clear" w:color="auto" w:fill="FFFFFF"/>
          <w:lang w:val="es-GT"/>
        </w:rPr>
        <w:t>Vazquez-Prokopec GM, Ceballos LA, Kitron U, Gürtler RE</w:t>
      </w:r>
      <w:r w:rsidR="00061981">
        <w:rPr>
          <w:color w:val="222222"/>
          <w:shd w:val="clear" w:color="auto" w:fill="FFFFFF"/>
          <w:lang w:val="es-GT"/>
        </w:rPr>
        <w:t xml:space="preserve"> 2004</w:t>
      </w:r>
      <w:r w:rsidRPr="00702DD8">
        <w:rPr>
          <w:color w:val="222222"/>
          <w:shd w:val="clear" w:color="auto" w:fill="FFFFFF"/>
          <w:lang w:val="es-GT"/>
        </w:rPr>
        <w:t xml:space="preserve">. </w:t>
      </w:r>
      <w:r w:rsidR="002210B7">
        <w:rPr>
          <w:color w:val="222222"/>
          <w:shd w:val="clear" w:color="auto" w:fill="FFFFFF"/>
        </w:rPr>
        <w:t xml:space="preserve">Active dispersal of natural populations of </w:t>
      </w:r>
      <w:r w:rsidR="002210B7">
        <w:rPr>
          <w:i/>
          <w:color w:val="222222"/>
          <w:shd w:val="clear" w:color="auto" w:fill="FFFFFF"/>
        </w:rPr>
        <w:t>Triatoma</w:t>
      </w:r>
      <w:r w:rsidR="00CC282D">
        <w:rPr>
          <w:i/>
          <w:color w:val="222222"/>
          <w:shd w:val="clear" w:color="auto" w:fill="FFFFFF"/>
        </w:rPr>
        <w:t xml:space="preserve"> </w:t>
      </w:r>
      <w:r w:rsidR="002210B7">
        <w:rPr>
          <w:i/>
          <w:color w:val="222222"/>
          <w:shd w:val="clear" w:color="auto" w:fill="FFFFFF"/>
        </w:rPr>
        <w:t>infestans</w:t>
      </w:r>
      <w:r w:rsidR="002210B7">
        <w:rPr>
          <w:color w:val="222222"/>
          <w:shd w:val="clear" w:color="auto" w:fill="FFFFFF"/>
        </w:rPr>
        <w:t xml:space="preserve"> (Hemiptera: Reduviidae) in rural northwestern Argentina. Journal </w:t>
      </w:r>
      <w:r w:rsidR="00061981">
        <w:rPr>
          <w:color w:val="222222"/>
          <w:shd w:val="clear" w:color="auto" w:fill="FFFFFF"/>
        </w:rPr>
        <w:t>of medical entomology. 41</w:t>
      </w:r>
      <w:r w:rsidR="002210B7">
        <w:rPr>
          <w:color w:val="222222"/>
          <w:shd w:val="clear" w:color="auto" w:fill="FFFFFF"/>
        </w:rPr>
        <w:t>:614-21.</w:t>
      </w:r>
    </w:p>
    <w:p w14:paraId="56CB6CBC" w14:textId="77777777" w:rsidR="002210B7" w:rsidRDefault="002210B7" w:rsidP="002210B7">
      <w:pPr>
        <w:pStyle w:val="NoSpacing"/>
        <w:jc w:val="both"/>
        <w:rPr>
          <w:rFonts w:ascii="Times New Roman" w:hAnsi="Times New Roman" w:cs="Times New Roman"/>
          <w:color w:val="222222"/>
        </w:rPr>
      </w:pPr>
    </w:p>
    <w:p w14:paraId="55175B50" w14:textId="77777777" w:rsidR="002210B7" w:rsidRPr="002676F4" w:rsidRDefault="002210B7" w:rsidP="002210B7">
      <w:pPr>
        <w:pStyle w:val="NoSpacing"/>
        <w:jc w:val="both"/>
        <w:rPr>
          <w:rFonts w:ascii="Times New Roman" w:hAnsi="Times New Roman"/>
          <w:lang w:val="es-GT"/>
        </w:rPr>
      </w:pPr>
      <w:r>
        <w:rPr>
          <w:rFonts w:ascii="Times New Roman" w:hAnsi="Times New Roman" w:cs="Times New Roman"/>
          <w:color w:val="222222"/>
        </w:rPr>
        <w:t>Waleckx E, Gourbière S, Dumonteil E</w:t>
      </w:r>
      <w:r w:rsidR="00061981">
        <w:rPr>
          <w:rFonts w:ascii="Times New Roman" w:hAnsi="Times New Roman" w:cs="Times New Roman"/>
          <w:color w:val="222222"/>
        </w:rPr>
        <w:t xml:space="preserve"> 2015</w:t>
      </w:r>
      <w:r>
        <w:rPr>
          <w:rFonts w:ascii="Times New Roman" w:hAnsi="Times New Roman" w:cs="Times New Roman"/>
          <w:color w:val="222222"/>
        </w:rPr>
        <w:t>. Intrusive versus domiciliated</w:t>
      </w:r>
      <w:r w:rsidR="002559FA">
        <w:rPr>
          <w:rFonts w:ascii="Times New Roman" w:hAnsi="Times New Roman" w:cs="Times New Roman"/>
          <w:color w:val="222222"/>
        </w:rPr>
        <w:t xml:space="preserve"> </w:t>
      </w:r>
      <w:r>
        <w:rPr>
          <w:rFonts w:ascii="Times New Roman" w:hAnsi="Times New Roman" w:cs="Times New Roman"/>
          <w:color w:val="222222"/>
        </w:rPr>
        <w:t xml:space="preserve">triatomines and the challenge of adapting vector control practices against Chagas disease. </w:t>
      </w:r>
      <w:r w:rsidR="00702DD8" w:rsidRPr="00702DD8">
        <w:rPr>
          <w:rFonts w:ascii="Times New Roman" w:hAnsi="Times New Roman"/>
          <w:color w:val="222222"/>
          <w:lang w:val="es-GT"/>
        </w:rPr>
        <w:t>Memórias do I</w:t>
      </w:r>
      <w:r w:rsidR="00061981">
        <w:rPr>
          <w:rFonts w:ascii="Times New Roman" w:hAnsi="Times New Roman"/>
          <w:color w:val="222222"/>
          <w:lang w:val="es-GT"/>
        </w:rPr>
        <w:t>nstituto Oswaldo Cruz. 110</w:t>
      </w:r>
      <w:r w:rsidR="00702DD8" w:rsidRPr="00702DD8">
        <w:rPr>
          <w:rFonts w:ascii="Times New Roman" w:hAnsi="Times New Roman"/>
          <w:color w:val="222222"/>
          <w:lang w:val="es-GT"/>
        </w:rPr>
        <w:t>:324-38.</w:t>
      </w:r>
    </w:p>
    <w:p w14:paraId="7C16DEEE" w14:textId="77777777" w:rsidR="002210B7" w:rsidRPr="002676F4" w:rsidRDefault="002210B7" w:rsidP="002210B7">
      <w:pPr>
        <w:pStyle w:val="NoSpacing"/>
        <w:jc w:val="both"/>
        <w:rPr>
          <w:rFonts w:ascii="Times New Roman" w:hAnsi="Times New Roman"/>
          <w:lang w:val="es-GT"/>
        </w:rPr>
      </w:pPr>
    </w:p>
    <w:p w14:paraId="14734C9F" w14:textId="77777777" w:rsidR="002210B7" w:rsidRPr="002676F4" w:rsidRDefault="00702DD8" w:rsidP="002210B7">
      <w:pPr>
        <w:pStyle w:val="NoSpacing"/>
        <w:jc w:val="both"/>
        <w:rPr>
          <w:rFonts w:ascii="Times New Roman" w:hAnsi="Times New Roman"/>
          <w:lang w:val="es-GT"/>
        </w:rPr>
      </w:pPr>
      <w:r w:rsidRPr="00702DD8">
        <w:rPr>
          <w:rFonts w:ascii="Times New Roman" w:hAnsi="Times New Roman"/>
          <w:lang w:val="es-GT"/>
        </w:rPr>
        <w:t>Weeks EN, Cordón-Rosales C, Davies C, Gezan S, Yeo M, Cameron MM</w:t>
      </w:r>
      <w:r w:rsidR="00061981">
        <w:rPr>
          <w:rFonts w:ascii="Times New Roman" w:hAnsi="Times New Roman"/>
          <w:lang w:val="es-GT"/>
        </w:rPr>
        <w:t xml:space="preserve"> 2013</w:t>
      </w:r>
      <w:r w:rsidRPr="00702DD8">
        <w:rPr>
          <w:rFonts w:ascii="Times New Roman" w:hAnsi="Times New Roman"/>
          <w:lang w:val="es-GT"/>
        </w:rPr>
        <w:t xml:space="preserve">. </w:t>
      </w:r>
      <w:r w:rsidR="002210B7">
        <w:rPr>
          <w:rFonts w:ascii="Times New Roman" w:hAnsi="Times New Roman" w:cs="Times New Roman"/>
        </w:rPr>
        <w:t xml:space="preserve">Risk factors for domestic infestation by the Chagas disease vector, </w:t>
      </w:r>
      <w:r w:rsidR="002210B7">
        <w:rPr>
          <w:rFonts w:ascii="Times New Roman" w:hAnsi="Times New Roman" w:cs="Times New Roman"/>
          <w:i/>
        </w:rPr>
        <w:t>Triatoma</w:t>
      </w:r>
      <w:r w:rsidR="002559FA">
        <w:rPr>
          <w:rFonts w:ascii="Times New Roman" w:hAnsi="Times New Roman" w:cs="Times New Roman"/>
          <w:i/>
        </w:rPr>
        <w:t xml:space="preserve"> </w:t>
      </w:r>
      <w:r w:rsidR="002210B7">
        <w:rPr>
          <w:rFonts w:ascii="Times New Roman" w:hAnsi="Times New Roman" w:cs="Times New Roman"/>
          <w:i/>
        </w:rPr>
        <w:t>dimidiata</w:t>
      </w:r>
      <w:r w:rsidR="002210B7">
        <w:rPr>
          <w:rFonts w:ascii="Times New Roman" w:hAnsi="Times New Roman" w:cs="Times New Roman"/>
        </w:rPr>
        <w:t xml:space="preserve"> in Chiquimula, Guatemala. </w:t>
      </w:r>
      <w:r w:rsidRPr="00702DD8">
        <w:rPr>
          <w:rFonts w:ascii="Times New Roman" w:hAnsi="Times New Roman"/>
          <w:lang w:val="es-GT"/>
        </w:rPr>
        <w:t>Bulletin of ent</w:t>
      </w:r>
      <w:r w:rsidR="00061981">
        <w:rPr>
          <w:rFonts w:ascii="Times New Roman" w:hAnsi="Times New Roman"/>
          <w:lang w:val="es-GT"/>
        </w:rPr>
        <w:t>omological research. 103</w:t>
      </w:r>
      <w:r w:rsidRPr="00702DD8">
        <w:rPr>
          <w:rFonts w:ascii="Times New Roman" w:hAnsi="Times New Roman"/>
          <w:lang w:val="es-GT"/>
        </w:rPr>
        <w:t>:634-43.</w:t>
      </w:r>
    </w:p>
    <w:p w14:paraId="264F227D" w14:textId="77777777" w:rsidR="002210B7" w:rsidRPr="002676F4" w:rsidRDefault="002210B7" w:rsidP="002210B7">
      <w:pPr>
        <w:pStyle w:val="NoSpacing"/>
        <w:jc w:val="both"/>
        <w:rPr>
          <w:rFonts w:ascii="Times New Roman" w:hAnsi="Times New Roman"/>
          <w:lang w:val="es-GT"/>
        </w:rPr>
      </w:pPr>
    </w:p>
    <w:p w14:paraId="44EAEE20" w14:textId="77777777" w:rsidR="002210B7" w:rsidRPr="00061981" w:rsidRDefault="00702DD8" w:rsidP="002210B7">
      <w:pPr>
        <w:pStyle w:val="NoSpacing"/>
        <w:jc w:val="both"/>
        <w:rPr>
          <w:rFonts w:ascii="Times New Roman" w:hAnsi="Times New Roman" w:cs="Times New Roman"/>
        </w:rPr>
      </w:pPr>
      <w:r w:rsidRPr="00061981">
        <w:rPr>
          <w:rFonts w:ascii="Times New Roman" w:hAnsi="Times New Roman" w:cs="Times New Roman"/>
          <w:lang w:val="es-GT"/>
        </w:rPr>
        <w:t>World Health Organisation</w:t>
      </w:r>
      <w:r w:rsidR="00061981" w:rsidRPr="00061981">
        <w:rPr>
          <w:rFonts w:ascii="Times New Roman" w:hAnsi="Times New Roman" w:cs="Times New Roman"/>
          <w:lang w:val="es-GT"/>
        </w:rPr>
        <w:t xml:space="preserve"> 1997</w:t>
      </w:r>
      <w:r w:rsidRPr="00061981">
        <w:rPr>
          <w:rFonts w:ascii="Times New Roman" w:hAnsi="Times New Roman" w:cs="Times New Roman"/>
          <w:lang w:val="es-GT"/>
        </w:rPr>
        <w:t>. Informe final: Reunión sobre Vectores de la Enfermedad de Chagas enlosPaíses de Centroamérica: 22-24 Oct. 1997; Tegucigalpa, Honduras. </w:t>
      </w:r>
      <w:r w:rsidR="00061981" w:rsidRPr="00061981">
        <w:rPr>
          <w:rFonts w:ascii="Times New Roman" w:eastAsiaTheme="minorHAnsi" w:hAnsi="Times New Roman" w:cs="Times New Roman"/>
        </w:rPr>
        <w:t>Geneva: World Health Organization.</w:t>
      </w:r>
    </w:p>
    <w:p w14:paraId="03BE1DDE" w14:textId="77777777" w:rsidR="00580EE3" w:rsidRDefault="00580EE3" w:rsidP="002210B7">
      <w:pPr>
        <w:pStyle w:val="NoSpacing"/>
        <w:jc w:val="both"/>
        <w:rPr>
          <w:rFonts w:ascii="Times New Roman" w:hAnsi="Times New Roman" w:cs="Times New Roman"/>
          <w:color w:val="303030"/>
        </w:rPr>
      </w:pPr>
    </w:p>
    <w:p w14:paraId="2F8C71C4" w14:textId="77777777" w:rsidR="00580EE3" w:rsidRPr="00580EE3" w:rsidRDefault="00580EE3" w:rsidP="00580EE3">
      <w:pPr>
        <w:widowControl w:val="0"/>
        <w:autoSpaceDE w:val="0"/>
        <w:autoSpaceDN w:val="0"/>
        <w:adjustRightInd w:val="0"/>
        <w:spacing w:line="216" w:lineRule="atLeast"/>
        <w:jc w:val="left"/>
        <w:rPr>
          <w:rFonts w:eastAsiaTheme="minorHAnsi"/>
        </w:rPr>
      </w:pPr>
      <w:r>
        <w:rPr>
          <w:rFonts w:eastAsiaTheme="minorHAnsi"/>
        </w:rPr>
        <w:t>World Health Organization</w:t>
      </w:r>
      <w:r w:rsidR="00061981">
        <w:rPr>
          <w:rFonts w:eastAsiaTheme="minorHAnsi"/>
        </w:rPr>
        <w:t xml:space="preserve"> 2002</w:t>
      </w:r>
      <w:r w:rsidRPr="00580EE3">
        <w:rPr>
          <w:rFonts w:eastAsiaTheme="minorHAnsi"/>
        </w:rPr>
        <w:t>. Control of Chagas disease</w:t>
      </w:r>
      <w:r>
        <w:rPr>
          <w:rFonts w:eastAsiaTheme="minorHAnsi"/>
        </w:rPr>
        <w:t xml:space="preserve"> </w:t>
      </w:r>
      <w:r w:rsidRPr="00580EE3">
        <w:rPr>
          <w:rFonts w:eastAsiaTheme="minorHAnsi"/>
        </w:rPr>
        <w:t>(Second Report). WHO, ed. WHO Technical Report Series 905.</w:t>
      </w:r>
      <w:r w:rsidR="00061981">
        <w:rPr>
          <w:rFonts w:eastAsiaTheme="minorHAnsi"/>
        </w:rPr>
        <w:t xml:space="preserve"> </w:t>
      </w:r>
      <w:r w:rsidRPr="00580EE3">
        <w:rPr>
          <w:rFonts w:eastAsiaTheme="minorHAnsi"/>
        </w:rPr>
        <w:t>Geneva: World Health Organization</w:t>
      </w:r>
      <w:r w:rsidR="00061981">
        <w:rPr>
          <w:rFonts w:eastAsiaTheme="minorHAnsi"/>
        </w:rPr>
        <w:t>.</w:t>
      </w:r>
    </w:p>
    <w:p w14:paraId="39F534CF" w14:textId="77777777" w:rsidR="002210B7" w:rsidRDefault="002210B7" w:rsidP="002210B7">
      <w:pPr>
        <w:pStyle w:val="NoSpacing"/>
        <w:rPr>
          <w:rFonts w:ascii="Times New Roman" w:hAnsi="Times New Roman" w:cs="Times New Roman"/>
          <w:noProof/>
        </w:rPr>
      </w:pPr>
      <w:r>
        <w:rPr>
          <w:rFonts w:ascii="Times New Roman" w:hAnsi="Times New Roman" w:cs="Times New Roman"/>
          <w:noProof/>
        </w:rPr>
        <w:br/>
      </w:r>
      <w:r>
        <w:rPr>
          <w:rFonts w:ascii="Times New Roman" w:hAnsi="Times New Roman" w:cs="Times New Roman"/>
          <w:color w:val="222222"/>
        </w:rPr>
        <w:t>World Health Organization</w:t>
      </w:r>
      <w:r w:rsidR="00061981">
        <w:rPr>
          <w:rFonts w:ascii="Times New Roman" w:hAnsi="Times New Roman" w:cs="Times New Roman"/>
          <w:color w:val="222222"/>
        </w:rPr>
        <w:t xml:space="preserve"> 2015</w:t>
      </w:r>
      <w:r>
        <w:rPr>
          <w:rFonts w:ascii="Times New Roman" w:hAnsi="Times New Roman" w:cs="Times New Roman"/>
          <w:color w:val="222222"/>
        </w:rPr>
        <w:t>. Chagas disease in Latin America: an epidemiological update based on 2010 estimates. Wkly</w:t>
      </w:r>
      <w:r w:rsidR="00061981">
        <w:rPr>
          <w:rFonts w:ascii="Times New Roman" w:hAnsi="Times New Roman" w:cs="Times New Roman"/>
          <w:color w:val="222222"/>
        </w:rPr>
        <w:t xml:space="preserve"> </w:t>
      </w:r>
      <w:r>
        <w:rPr>
          <w:rFonts w:ascii="Times New Roman" w:hAnsi="Times New Roman" w:cs="Times New Roman"/>
          <w:color w:val="222222"/>
        </w:rPr>
        <w:t xml:space="preserve">Epidemiol Rec. </w:t>
      </w:r>
      <w:r w:rsidR="00061981">
        <w:rPr>
          <w:rFonts w:ascii="Times New Roman" w:hAnsi="Times New Roman" w:cs="Times New Roman"/>
          <w:color w:val="222222"/>
        </w:rPr>
        <w:t>90</w:t>
      </w:r>
      <w:r>
        <w:rPr>
          <w:rFonts w:ascii="Times New Roman" w:hAnsi="Times New Roman" w:cs="Times New Roman"/>
          <w:color w:val="222222"/>
        </w:rPr>
        <w:t>: 33-44.</w:t>
      </w:r>
    </w:p>
    <w:p w14:paraId="0EF7C36B" w14:textId="77777777" w:rsidR="002210B7" w:rsidRDefault="002210B7" w:rsidP="002210B7">
      <w:pPr>
        <w:pStyle w:val="NoSpacing"/>
        <w:jc w:val="both"/>
        <w:rPr>
          <w:rFonts w:ascii="Times New Roman" w:hAnsi="Times New Roman" w:cs="Times New Roman"/>
        </w:rPr>
      </w:pPr>
    </w:p>
    <w:p w14:paraId="521087A8" w14:textId="77777777" w:rsidR="002210B7" w:rsidRDefault="002210B7" w:rsidP="002210B7">
      <w:pPr>
        <w:pStyle w:val="NoSpacing"/>
        <w:jc w:val="both"/>
        <w:rPr>
          <w:rFonts w:ascii="Times New Roman" w:hAnsi="Times New Roman" w:cs="Times New Roman"/>
        </w:rPr>
      </w:pPr>
      <w:r>
        <w:rPr>
          <w:rFonts w:ascii="Times New Roman" w:hAnsi="Times New Roman" w:cs="Times New Roman"/>
        </w:rPr>
        <w:t>Yoshioka K, Nakamura J, Pérez B, Tercero D, Pérez L, Tabaru Y</w:t>
      </w:r>
      <w:r w:rsidR="00061981">
        <w:rPr>
          <w:rFonts w:ascii="Times New Roman" w:hAnsi="Times New Roman" w:cs="Times New Roman"/>
        </w:rPr>
        <w:t xml:space="preserve"> 2015</w:t>
      </w:r>
      <w:r>
        <w:rPr>
          <w:rFonts w:ascii="Times New Roman" w:hAnsi="Times New Roman" w:cs="Times New Roman"/>
        </w:rPr>
        <w:t xml:space="preserve">. Effectiveness of Large-Scale Chagas Disease Vector Control Program in Nicaragua by Residual Insecticide Spraying Against </w:t>
      </w:r>
      <w:r>
        <w:rPr>
          <w:rFonts w:ascii="Times New Roman" w:hAnsi="Times New Roman" w:cs="Times New Roman"/>
          <w:i/>
        </w:rPr>
        <w:t>Triatoma</w:t>
      </w:r>
      <w:r w:rsidR="00061981">
        <w:rPr>
          <w:rFonts w:ascii="Times New Roman" w:hAnsi="Times New Roman" w:cs="Times New Roman"/>
          <w:i/>
        </w:rPr>
        <w:t xml:space="preserve"> </w:t>
      </w:r>
      <w:r>
        <w:rPr>
          <w:rFonts w:ascii="Times New Roman" w:hAnsi="Times New Roman" w:cs="Times New Roman"/>
          <w:i/>
        </w:rPr>
        <w:t>dimidiata</w:t>
      </w:r>
      <w:r>
        <w:rPr>
          <w:rFonts w:ascii="Times New Roman" w:hAnsi="Times New Roman" w:cs="Times New Roman"/>
        </w:rPr>
        <w:t>. T</w:t>
      </w:r>
      <w:r w:rsidR="00061981">
        <w:rPr>
          <w:rFonts w:ascii="Times New Roman" w:hAnsi="Times New Roman" w:cs="Times New Roman"/>
        </w:rPr>
        <w:t>he American Journal of Tropical Medicine and Hygiene. 93</w:t>
      </w:r>
      <w:r>
        <w:rPr>
          <w:rFonts w:ascii="Times New Roman" w:hAnsi="Times New Roman" w:cs="Times New Roman"/>
        </w:rPr>
        <w:t>:1231-9.</w:t>
      </w:r>
    </w:p>
    <w:p w14:paraId="5F31232D" w14:textId="77777777" w:rsidR="002210B7" w:rsidRDefault="002210B7" w:rsidP="002210B7">
      <w:pPr>
        <w:pStyle w:val="NoSpacing"/>
        <w:jc w:val="both"/>
        <w:rPr>
          <w:rFonts w:ascii="Times New Roman" w:hAnsi="Times New Roman" w:cs="Times New Roman"/>
          <w:noProof/>
        </w:rPr>
      </w:pPr>
    </w:p>
    <w:p w14:paraId="7B1F6BCE" w14:textId="77777777" w:rsidR="002210B7" w:rsidRDefault="002210B7" w:rsidP="002210B7">
      <w:pPr>
        <w:pStyle w:val="NoSpacing"/>
        <w:jc w:val="both"/>
        <w:rPr>
          <w:rFonts w:ascii="Times New Roman" w:hAnsi="Times New Roman" w:cs="Times New Roman"/>
        </w:rPr>
      </w:pPr>
      <w:r w:rsidRPr="007F5390">
        <w:rPr>
          <w:rFonts w:ascii="Times New Roman" w:hAnsi="Times New Roman"/>
          <w:color w:val="222222"/>
        </w:rPr>
        <w:t>Zamora DM, Hernández MM, Torres N, Zúniga C, Sosa W, de Abrego V, Escobar MC</w:t>
      </w:r>
      <w:r w:rsidR="00061981">
        <w:rPr>
          <w:rFonts w:ascii="Times New Roman" w:hAnsi="Times New Roman"/>
          <w:color w:val="222222"/>
        </w:rPr>
        <w:t xml:space="preserve"> 2015</w:t>
      </w:r>
      <w:r w:rsidRPr="007F5390">
        <w:rPr>
          <w:rFonts w:ascii="Times New Roman" w:hAnsi="Times New Roman"/>
          <w:color w:val="222222"/>
        </w:rPr>
        <w:t xml:space="preserve">. </w:t>
      </w:r>
      <w:r>
        <w:rPr>
          <w:rFonts w:ascii="Times New Roman" w:hAnsi="Times New Roman" w:cs="Times New Roman"/>
          <w:color w:val="222222"/>
        </w:rPr>
        <w:t xml:space="preserve">Information to Act: Household Characteristics are Predictors of Domestic Infestation with the Chagas Vector </w:t>
      </w:r>
      <w:r>
        <w:rPr>
          <w:rFonts w:ascii="Times New Roman" w:hAnsi="Times New Roman" w:cs="Times New Roman"/>
          <w:i/>
          <w:color w:val="222222"/>
        </w:rPr>
        <w:t>Triatoma</w:t>
      </w:r>
      <w:r w:rsidR="00061981">
        <w:rPr>
          <w:rFonts w:ascii="Times New Roman" w:hAnsi="Times New Roman" w:cs="Times New Roman"/>
          <w:i/>
          <w:color w:val="222222"/>
        </w:rPr>
        <w:t xml:space="preserve"> </w:t>
      </w:r>
      <w:r>
        <w:rPr>
          <w:rFonts w:ascii="Times New Roman" w:hAnsi="Times New Roman" w:cs="Times New Roman"/>
          <w:i/>
          <w:color w:val="222222"/>
        </w:rPr>
        <w:t>dimidiata</w:t>
      </w:r>
      <w:r>
        <w:rPr>
          <w:rFonts w:ascii="Times New Roman" w:hAnsi="Times New Roman" w:cs="Times New Roman"/>
          <w:color w:val="222222"/>
        </w:rPr>
        <w:t xml:space="preserve"> in</w:t>
      </w:r>
      <w:r w:rsidR="00061981">
        <w:rPr>
          <w:rFonts w:ascii="Times New Roman" w:hAnsi="Times New Roman" w:cs="Times New Roman"/>
          <w:color w:val="222222"/>
        </w:rPr>
        <w:t xml:space="preserve"> Central America. The American Journal of T</w:t>
      </w:r>
      <w:r>
        <w:rPr>
          <w:rFonts w:ascii="Times New Roman" w:hAnsi="Times New Roman" w:cs="Times New Roman"/>
          <w:color w:val="222222"/>
        </w:rPr>
        <w:t>ropica</w:t>
      </w:r>
      <w:r w:rsidR="00061981">
        <w:rPr>
          <w:rFonts w:ascii="Times New Roman" w:hAnsi="Times New Roman" w:cs="Times New Roman"/>
          <w:color w:val="222222"/>
        </w:rPr>
        <w:t xml:space="preserve">l Medicine and Hygiene </w:t>
      </w:r>
      <w:r>
        <w:rPr>
          <w:rFonts w:ascii="Times New Roman" w:hAnsi="Times New Roman" w:cs="Times New Roman"/>
          <w:color w:val="222222"/>
        </w:rPr>
        <w:t>13:14-0596.</w:t>
      </w:r>
    </w:p>
    <w:p w14:paraId="7F77C4B4" w14:textId="77777777" w:rsidR="002210B7" w:rsidRDefault="002210B7" w:rsidP="002210B7">
      <w:pPr>
        <w:pStyle w:val="NoSpacing"/>
        <w:jc w:val="both"/>
        <w:rPr>
          <w:rFonts w:ascii="Times New Roman" w:hAnsi="Times New Roman" w:cs="Times New Roman"/>
        </w:rPr>
      </w:pPr>
    </w:p>
    <w:p w14:paraId="30C22BCC" w14:textId="77777777" w:rsidR="002210B7" w:rsidRDefault="002210B7" w:rsidP="002210B7">
      <w:pPr>
        <w:pStyle w:val="NoSpacing"/>
        <w:jc w:val="both"/>
        <w:rPr>
          <w:rFonts w:ascii="Times New Roman" w:hAnsi="Times New Roman" w:cs="Times New Roman"/>
          <w:color w:val="222222"/>
        </w:rPr>
      </w:pPr>
      <w:r>
        <w:rPr>
          <w:rFonts w:ascii="Times New Roman" w:hAnsi="Times New Roman" w:cs="Times New Roman"/>
          <w:color w:val="222222"/>
        </w:rPr>
        <w:lastRenderedPageBreak/>
        <w:t>Zeledón R, Guardia VM, Zúñiga A, Swartzwelder JC</w:t>
      </w:r>
      <w:r w:rsidR="00061981">
        <w:rPr>
          <w:rFonts w:ascii="Times New Roman" w:hAnsi="Times New Roman" w:cs="Times New Roman"/>
          <w:color w:val="222222"/>
        </w:rPr>
        <w:t xml:space="preserve"> 1970a</w:t>
      </w:r>
      <w:r>
        <w:rPr>
          <w:rFonts w:ascii="Times New Roman" w:hAnsi="Times New Roman" w:cs="Times New Roman"/>
          <w:color w:val="222222"/>
        </w:rPr>
        <w:t xml:space="preserve">. Biology and ethology of </w:t>
      </w:r>
      <w:r>
        <w:rPr>
          <w:rFonts w:ascii="Times New Roman" w:hAnsi="Times New Roman" w:cs="Times New Roman"/>
          <w:i/>
          <w:color w:val="222222"/>
        </w:rPr>
        <w:t>Triatoma</w:t>
      </w:r>
      <w:r w:rsidR="00061981">
        <w:rPr>
          <w:rFonts w:ascii="Times New Roman" w:hAnsi="Times New Roman" w:cs="Times New Roman"/>
          <w:i/>
          <w:color w:val="222222"/>
        </w:rPr>
        <w:t xml:space="preserve"> </w:t>
      </w:r>
      <w:r>
        <w:rPr>
          <w:rFonts w:ascii="Times New Roman" w:hAnsi="Times New Roman" w:cs="Times New Roman"/>
          <w:i/>
          <w:color w:val="222222"/>
        </w:rPr>
        <w:t>dimidiata</w:t>
      </w:r>
      <w:r>
        <w:rPr>
          <w:rFonts w:ascii="Times New Roman" w:hAnsi="Times New Roman" w:cs="Times New Roman"/>
          <w:color w:val="222222"/>
        </w:rPr>
        <w:t xml:space="preserve"> (Latreille, 1811): I. Life cycle, amount of blood ingested, resistance to starvation, </w:t>
      </w:r>
      <w:r w:rsidR="00061981">
        <w:rPr>
          <w:rFonts w:ascii="Times New Roman" w:hAnsi="Times New Roman" w:cs="Times New Roman"/>
          <w:color w:val="222222"/>
        </w:rPr>
        <w:t>and size of adults. Journal of M</w:t>
      </w:r>
      <w:r>
        <w:rPr>
          <w:rFonts w:ascii="Times New Roman" w:hAnsi="Times New Roman" w:cs="Times New Roman"/>
          <w:color w:val="222222"/>
        </w:rPr>
        <w:t>e</w:t>
      </w:r>
      <w:r w:rsidR="00061981">
        <w:rPr>
          <w:rFonts w:ascii="Times New Roman" w:hAnsi="Times New Roman" w:cs="Times New Roman"/>
          <w:color w:val="222222"/>
        </w:rPr>
        <w:t>dical Entomology 7</w:t>
      </w:r>
      <w:r>
        <w:rPr>
          <w:rFonts w:ascii="Times New Roman" w:hAnsi="Times New Roman" w:cs="Times New Roman"/>
          <w:color w:val="222222"/>
        </w:rPr>
        <w:t>:313-9.</w:t>
      </w:r>
    </w:p>
    <w:p w14:paraId="2416F512" w14:textId="77777777" w:rsidR="002210B7" w:rsidRDefault="002210B7" w:rsidP="002210B7">
      <w:pPr>
        <w:pStyle w:val="NoSpacing"/>
        <w:jc w:val="both"/>
        <w:rPr>
          <w:rFonts w:ascii="Times New Roman" w:hAnsi="Times New Roman" w:cs="Times New Roman"/>
          <w:color w:val="222222"/>
        </w:rPr>
      </w:pPr>
    </w:p>
    <w:p w14:paraId="1FC483B7" w14:textId="77777777" w:rsidR="002210B7" w:rsidRDefault="002210B7" w:rsidP="002210B7">
      <w:pPr>
        <w:pStyle w:val="NoSpacing"/>
        <w:jc w:val="both"/>
        <w:rPr>
          <w:rFonts w:ascii="Times New Roman" w:hAnsi="Times New Roman" w:cs="Times New Roman"/>
          <w:noProof/>
        </w:rPr>
      </w:pPr>
      <w:r>
        <w:rPr>
          <w:rFonts w:ascii="Times New Roman" w:hAnsi="Times New Roman" w:cs="Times New Roman"/>
          <w:noProof/>
        </w:rPr>
        <w:t>Zeledón R, Guardia VM, Zúñiga A, Swartzwelder JC</w:t>
      </w:r>
      <w:r w:rsidR="00061981">
        <w:rPr>
          <w:rFonts w:ascii="Times New Roman" w:hAnsi="Times New Roman" w:cs="Times New Roman"/>
          <w:noProof/>
        </w:rPr>
        <w:t xml:space="preserve"> 1970b</w:t>
      </w:r>
      <w:r>
        <w:rPr>
          <w:rFonts w:ascii="Times New Roman" w:hAnsi="Times New Roman" w:cs="Times New Roman"/>
          <w:noProof/>
        </w:rPr>
        <w:t xml:space="preserve">. Biology and ethology of </w:t>
      </w:r>
      <w:r>
        <w:rPr>
          <w:rFonts w:ascii="Times New Roman" w:hAnsi="Times New Roman" w:cs="Times New Roman"/>
          <w:i/>
          <w:noProof/>
        </w:rPr>
        <w:t>Triatoma dimidiata</w:t>
      </w:r>
      <w:r>
        <w:rPr>
          <w:rFonts w:ascii="Times New Roman" w:hAnsi="Times New Roman" w:cs="Times New Roman"/>
          <w:noProof/>
        </w:rPr>
        <w:t xml:space="preserve"> (Latreille, 1811). II. Life span of adults and fecundity and fertility of female</w:t>
      </w:r>
      <w:r w:rsidR="00061981">
        <w:rPr>
          <w:rFonts w:ascii="Times New Roman" w:hAnsi="Times New Roman" w:cs="Times New Roman"/>
          <w:noProof/>
        </w:rPr>
        <w:t>s.</w:t>
      </w:r>
      <w:r w:rsidR="00061981" w:rsidRPr="00061981">
        <w:rPr>
          <w:rFonts w:ascii="Times New Roman" w:hAnsi="Times New Roman" w:cs="Times New Roman"/>
          <w:color w:val="222222"/>
        </w:rPr>
        <w:t xml:space="preserve"> </w:t>
      </w:r>
      <w:r w:rsidR="00061981">
        <w:rPr>
          <w:rFonts w:ascii="Times New Roman" w:hAnsi="Times New Roman" w:cs="Times New Roman"/>
          <w:color w:val="222222"/>
        </w:rPr>
        <w:t xml:space="preserve">Journal of Medical Entomology </w:t>
      </w:r>
      <w:r w:rsidR="00061981">
        <w:rPr>
          <w:rFonts w:ascii="Times New Roman" w:hAnsi="Times New Roman" w:cs="Times New Roman"/>
          <w:noProof/>
        </w:rPr>
        <w:t>7</w:t>
      </w:r>
      <w:r>
        <w:rPr>
          <w:rFonts w:ascii="Times New Roman" w:hAnsi="Times New Roman" w:cs="Times New Roman"/>
          <w:noProof/>
        </w:rPr>
        <w:t>:462–9.</w:t>
      </w:r>
    </w:p>
    <w:p w14:paraId="50FDC498" w14:textId="77777777" w:rsidR="002210B7" w:rsidRDefault="002210B7" w:rsidP="002210B7">
      <w:pPr>
        <w:pStyle w:val="NoSpacing"/>
        <w:jc w:val="both"/>
        <w:rPr>
          <w:rFonts w:ascii="Times New Roman" w:hAnsi="Times New Roman" w:cs="Times New Roman"/>
          <w:noProof/>
        </w:rPr>
      </w:pPr>
    </w:p>
    <w:p w14:paraId="326BCF24" w14:textId="77777777" w:rsidR="002210B7" w:rsidRDefault="002210B7" w:rsidP="002210B7">
      <w:pPr>
        <w:pStyle w:val="NoSpacing"/>
        <w:jc w:val="both"/>
        <w:rPr>
          <w:rFonts w:ascii="Times New Roman" w:hAnsi="Times New Roman" w:cs="Times New Roman"/>
        </w:rPr>
      </w:pPr>
      <w:r>
        <w:rPr>
          <w:rFonts w:ascii="Times New Roman" w:hAnsi="Times New Roman" w:cs="Times New Roman"/>
          <w:color w:val="222222"/>
        </w:rPr>
        <w:t>Zeledón R, Rojas JC</w:t>
      </w:r>
      <w:r w:rsidR="00061981">
        <w:rPr>
          <w:rFonts w:ascii="Times New Roman" w:hAnsi="Times New Roman" w:cs="Times New Roman"/>
          <w:color w:val="222222"/>
        </w:rPr>
        <w:t xml:space="preserve"> 2006</w:t>
      </w:r>
      <w:r>
        <w:rPr>
          <w:rFonts w:ascii="Times New Roman" w:hAnsi="Times New Roman" w:cs="Times New Roman"/>
          <w:color w:val="222222"/>
        </w:rPr>
        <w:t xml:space="preserve">. Environmental management for the control of </w:t>
      </w:r>
      <w:r>
        <w:rPr>
          <w:rFonts w:ascii="Times New Roman" w:hAnsi="Times New Roman" w:cs="Times New Roman"/>
          <w:i/>
          <w:color w:val="222222"/>
        </w:rPr>
        <w:t>Triatoma</w:t>
      </w:r>
      <w:r w:rsidR="00061981">
        <w:rPr>
          <w:rFonts w:ascii="Times New Roman" w:hAnsi="Times New Roman" w:cs="Times New Roman"/>
          <w:i/>
          <w:color w:val="222222"/>
        </w:rPr>
        <w:t xml:space="preserve"> </w:t>
      </w:r>
      <w:r>
        <w:rPr>
          <w:rFonts w:ascii="Times New Roman" w:hAnsi="Times New Roman" w:cs="Times New Roman"/>
          <w:i/>
          <w:color w:val="222222"/>
        </w:rPr>
        <w:t>dimidiata</w:t>
      </w:r>
      <w:r>
        <w:rPr>
          <w:rFonts w:ascii="Times New Roman" w:hAnsi="Times New Roman" w:cs="Times New Roman"/>
          <w:color w:val="222222"/>
        </w:rPr>
        <w:t xml:space="preserve"> (Latreille, 1811),(Hemiptera: Reduviidae) in Costa Rica: a pilot project. Memórias do I</w:t>
      </w:r>
      <w:r w:rsidR="00061981">
        <w:rPr>
          <w:rFonts w:ascii="Times New Roman" w:hAnsi="Times New Roman" w:cs="Times New Roman"/>
          <w:color w:val="222222"/>
        </w:rPr>
        <w:t>nstituto Oswaldo Cruz. 101</w:t>
      </w:r>
      <w:r>
        <w:rPr>
          <w:rFonts w:ascii="Times New Roman" w:hAnsi="Times New Roman" w:cs="Times New Roman"/>
          <w:color w:val="222222"/>
        </w:rPr>
        <w:t>:379-86.</w:t>
      </w:r>
    </w:p>
    <w:p w14:paraId="6CF65C56" w14:textId="77777777" w:rsidR="002210B7" w:rsidRDefault="002210B7" w:rsidP="002210B7">
      <w:pPr>
        <w:pStyle w:val="NoSpacing"/>
        <w:jc w:val="both"/>
        <w:rPr>
          <w:rFonts w:ascii="Times New Roman" w:hAnsi="Times New Roman" w:cs="Times New Roman"/>
          <w:noProof/>
        </w:rPr>
      </w:pPr>
    </w:p>
    <w:p w14:paraId="42413B4A" w14:textId="77777777" w:rsidR="002210B7" w:rsidRDefault="002210B7" w:rsidP="002210B7">
      <w:pPr>
        <w:pStyle w:val="NoSpacing"/>
        <w:jc w:val="both"/>
        <w:rPr>
          <w:rFonts w:ascii="Times New Roman" w:hAnsi="Times New Roman" w:cs="Times New Roman"/>
          <w:color w:val="222222"/>
        </w:rPr>
      </w:pPr>
      <w:r>
        <w:rPr>
          <w:rFonts w:ascii="Times New Roman" w:hAnsi="Times New Roman" w:cs="Times New Roman"/>
          <w:color w:val="222222"/>
        </w:rPr>
        <w:t>Zheng X, Levine D, Shen J, Gogarten SM, Laurie C, Weir BS</w:t>
      </w:r>
      <w:r w:rsidR="00061981">
        <w:rPr>
          <w:rFonts w:ascii="Times New Roman" w:hAnsi="Times New Roman" w:cs="Times New Roman"/>
          <w:color w:val="222222"/>
        </w:rPr>
        <w:t xml:space="preserve"> 2012</w:t>
      </w:r>
      <w:r>
        <w:rPr>
          <w:rFonts w:ascii="Times New Roman" w:hAnsi="Times New Roman" w:cs="Times New Roman"/>
          <w:color w:val="222222"/>
        </w:rPr>
        <w:t>. A high-performance computing toolset for relatedness and principal component analysis of SNP d</w:t>
      </w:r>
      <w:r w:rsidR="00061981">
        <w:rPr>
          <w:rFonts w:ascii="Times New Roman" w:hAnsi="Times New Roman" w:cs="Times New Roman"/>
          <w:color w:val="222222"/>
        </w:rPr>
        <w:t>ata. Bioinformatics. 28</w:t>
      </w:r>
      <w:r>
        <w:rPr>
          <w:rFonts w:ascii="Times New Roman" w:hAnsi="Times New Roman" w:cs="Times New Roman"/>
          <w:color w:val="222222"/>
        </w:rPr>
        <w:t>:3326-8.</w:t>
      </w:r>
    </w:p>
    <w:p w14:paraId="5B8C5D06" w14:textId="77777777" w:rsidR="00CF7E62" w:rsidRDefault="00CF7E62"/>
    <w:p w14:paraId="32D99289" w14:textId="77777777" w:rsidR="00B11B7B" w:rsidRDefault="00B11B7B" w:rsidP="00B11B7B">
      <w:pPr>
        <w:pStyle w:val="Heading2"/>
      </w:pPr>
      <w:r>
        <w:t>Acknowledgments</w:t>
      </w:r>
    </w:p>
    <w:p w14:paraId="5FD76610" w14:textId="77777777" w:rsidR="00B11B7B" w:rsidRDefault="00B11B7B" w:rsidP="00B11B7B">
      <w:pPr>
        <w:ind w:firstLine="864"/>
      </w:pPr>
      <w:r>
        <w:t xml:space="preserve">This study was funded by an Ecology and Evolution of Infectious Diseases (EEID) grant from the National Science Foundation (NSF), BCS-1216193.  We would like to thank Elizabeth Solórzano, Raquel Lima, and Gabriela Rodas for their collaboration during fieldwork, curation and preparation of the </w:t>
      </w:r>
      <w:r>
        <w:rPr>
          <w:rFonts w:ascii="TimesNewRomanPS-ItalicMT" w:hAnsi="TimesNewRomanPS-ItalicMT" w:cs="TimesNewRomanPS-ItalicMT"/>
          <w:i/>
          <w:iCs/>
        </w:rPr>
        <w:t xml:space="preserve">T. dimidiata </w:t>
      </w:r>
      <w:r>
        <w:t xml:space="preserve">specimens for transportation to the United States, and for their help running DNA extractions. We would like to acknowledge Silvia Justi, Anthony Nigrelli, Laura Haines, Laura Schuster, Nydiana Benitez and Sylvia Stevens-Goodnight for all their hard work with DNA extractions, sample quality control and database digitalization and Bethany Richards for managing the database. Special thanks to Henry Harder and Lincoln Pierce, who volunteered their summer to help us complete our GBS sample set. Thanks to Dr. Gillian Galford for her mentorship in data analysis and GIS applications. We are very grateful to the Guatemalan Ministry of Health for the access and guidance provided during our visits to Jutiapa, Guatemala, and with the communities of El Carrizal and El Chaperno who welcomed us into their homes and allowed us to successfully complete our research. </w:t>
      </w:r>
    </w:p>
    <w:p w14:paraId="65735AE9" w14:textId="77777777" w:rsidR="003A693E" w:rsidRDefault="003A693E" w:rsidP="00B11B7B">
      <w:pPr>
        <w:ind w:firstLine="864"/>
      </w:pPr>
    </w:p>
    <w:p w14:paraId="15739A74" w14:textId="77777777" w:rsidR="003A693E" w:rsidRDefault="003A693E" w:rsidP="003A693E">
      <w:pPr>
        <w:ind w:firstLine="864"/>
        <w:jc w:val="center"/>
        <w:rPr>
          <w:b/>
        </w:rPr>
      </w:pPr>
      <w:r w:rsidRPr="003A693E">
        <w:rPr>
          <w:b/>
        </w:rPr>
        <w:lastRenderedPageBreak/>
        <w:t>Author Contributions</w:t>
      </w:r>
    </w:p>
    <w:p w14:paraId="0EF906A5" w14:textId="77777777" w:rsidR="003A693E" w:rsidRPr="003A693E" w:rsidRDefault="003A693E" w:rsidP="003A693E">
      <w:pPr>
        <w:ind w:firstLine="864"/>
        <w:jc w:val="left"/>
      </w:pPr>
      <w:r>
        <w:t>L.</w:t>
      </w:r>
      <w:r w:rsidR="003005B5">
        <w:t>C.</w:t>
      </w:r>
      <w:r>
        <w:t xml:space="preserve">O., P.D., L.S., C.M., D.M.R., and S.H.C. conceived the study; </w:t>
      </w:r>
      <w:r w:rsidR="003005B5">
        <w:t xml:space="preserve">analytical approach was designed by S.H.C, L.C.O. and D.M.R.  </w:t>
      </w:r>
      <w:r>
        <w:t>C.M. and A.R. coordinated field surveys. L.</w:t>
      </w:r>
      <w:r w:rsidR="003005B5">
        <w:t>C.</w:t>
      </w:r>
      <w:r>
        <w:t xml:space="preserve">O. and J.H. </w:t>
      </w:r>
      <w:r w:rsidR="003005B5">
        <w:t>processed genetic samples.</w:t>
      </w:r>
      <w:r>
        <w:t xml:space="preserve"> L.</w:t>
      </w:r>
      <w:r w:rsidR="003005B5">
        <w:t>C.</w:t>
      </w:r>
      <w:r>
        <w:t xml:space="preserve">O. conducted </w:t>
      </w:r>
      <w:r w:rsidR="003005B5">
        <w:t>geneti</w:t>
      </w:r>
      <w:r>
        <w:t>c and statistical analyses and prepared tables an</w:t>
      </w:r>
      <w:r w:rsidR="003005B5">
        <w:t xml:space="preserve">d figures.  S.H.C., </w:t>
      </w:r>
      <w:r>
        <w:t xml:space="preserve">L.O. </w:t>
      </w:r>
      <w:r w:rsidR="003005B5">
        <w:t xml:space="preserve">and K.W. </w:t>
      </w:r>
      <w:r>
        <w:t>wrote the manuscript, with editorial assistance from L.O.</w:t>
      </w:r>
      <w:r w:rsidR="003005B5">
        <w:t xml:space="preserve"> All authors read and commented on the manuscript.</w:t>
      </w:r>
    </w:p>
    <w:p w14:paraId="0280ABC1" w14:textId="77777777" w:rsidR="00B11B7B" w:rsidRDefault="00B11B7B"/>
    <w:p w14:paraId="1D49CD5A" w14:textId="77777777" w:rsidR="0030444D" w:rsidRDefault="00544BA6">
      <w:pPr>
        <w:spacing w:after="160" w:line="259" w:lineRule="auto"/>
        <w:jc w:val="left"/>
      </w:pPr>
      <w:r>
        <w:br w:type="page"/>
      </w:r>
    </w:p>
    <w:p w14:paraId="3357BF0E" w14:textId="77777777" w:rsidR="0030444D" w:rsidRDefault="0030444D">
      <w:pPr>
        <w:spacing w:after="160" w:line="259" w:lineRule="auto"/>
        <w:jc w:val="left"/>
      </w:pPr>
    </w:p>
    <w:p w14:paraId="48493FE5" w14:textId="77777777" w:rsidR="0030444D" w:rsidRDefault="00F75287">
      <w:pPr>
        <w:spacing w:after="160" w:line="259" w:lineRule="auto"/>
        <w:jc w:val="left"/>
        <w:rPr>
          <w:b/>
        </w:rPr>
      </w:pPr>
      <w:r w:rsidRPr="00F75287">
        <w:rPr>
          <w:b/>
        </w:rPr>
        <w:t>Table 1 Sampling regime for the villages of El Carrizal and El Chaperno, Jutiapa, Guatemala.</w:t>
      </w:r>
    </w:p>
    <w:tbl>
      <w:tblPr>
        <w:tblW w:w="9400" w:type="dxa"/>
        <w:tblInd w:w="93" w:type="dxa"/>
        <w:tblLook w:val="04A0" w:firstRow="1" w:lastRow="0" w:firstColumn="1" w:lastColumn="0" w:noHBand="0" w:noVBand="1"/>
      </w:tblPr>
      <w:tblGrid>
        <w:gridCol w:w="1310"/>
        <w:gridCol w:w="1425"/>
        <w:gridCol w:w="1176"/>
        <w:gridCol w:w="1194"/>
        <w:gridCol w:w="2042"/>
        <w:gridCol w:w="2253"/>
      </w:tblGrid>
      <w:tr w:rsidR="005844E6" w:rsidRPr="005844E6" w14:paraId="20F7C575" w14:textId="77777777" w:rsidTr="005844E6">
        <w:trPr>
          <w:trHeight w:val="666"/>
        </w:trPr>
        <w:tc>
          <w:tcPr>
            <w:tcW w:w="1310" w:type="dxa"/>
            <w:tcBorders>
              <w:top w:val="single" w:sz="4" w:space="0" w:color="auto"/>
              <w:left w:val="nil"/>
              <w:bottom w:val="single" w:sz="8" w:space="0" w:color="auto"/>
              <w:right w:val="nil"/>
            </w:tcBorders>
            <w:shd w:val="clear" w:color="000000" w:fill="FFFFFF"/>
            <w:vAlign w:val="center"/>
            <w:hideMark/>
          </w:tcPr>
          <w:p w14:paraId="3D251CCB" w14:textId="77777777" w:rsidR="005844E6" w:rsidRPr="005844E6" w:rsidRDefault="005844E6" w:rsidP="005844E6">
            <w:pPr>
              <w:spacing w:line="240" w:lineRule="auto"/>
              <w:jc w:val="center"/>
              <w:rPr>
                <w:b/>
                <w:bCs/>
                <w:color w:val="000000"/>
              </w:rPr>
            </w:pPr>
            <w:r w:rsidRPr="005844E6">
              <w:rPr>
                <w:b/>
                <w:bCs/>
                <w:color w:val="000000"/>
              </w:rPr>
              <w:t>Location</w:t>
            </w:r>
          </w:p>
        </w:tc>
        <w:tc>
          <w:tcPr>
            <w:tcW w:w="1425" w:type="dxa"/>
            <w:tcBorders>
              <w:top w:val="single" w:sz="4" w:space="0" w:color="auto"/>
              <w:left w:val="nil"/>
              <w:bottom w:val="single" w:sz="8" w:space="0" w:color="auto"/>
              <w:right w:val="nil"/>
            </w:tcBorders>
            <w:shd w:val="clear" w:color="000000" w:fill="FFFFFF"/>
            <w:vAlign w:val="center"/>
            <w:hideMark/>
          </w:tcPr>
          <w:p w14:paraId="53CE611A" w14:textId="77777777" w:rsidR="005844E6" w:rsidRPr="005844E6" w:rsidRDefault="005844E6" w:rsidP="005844E6">
            <w:pPr>
              <w:spacing w:line="240" w:lineRule="auto"/>
              <w:jc w:val="center"/>
              <w:rPr>
                <w:b/>
                <w:bCs/>
                <w:color w:val="000000"/>
              </w:rPr>
            </w:pPr>
            <w:r w:rsidRPr="005844E6">
              <w:rPr>
                <w:b/>
                <w:bCs/>
                <w:color w:val="000000"/>
              </w:rPr>
              <w:t>Survey Date</w:t>
            </w:r>
          </w:p>
        </w:tc>
        <w:tc>
          <w:tcPr>
            <w:tcW w:w="1133" w:type="dxa"/>
            <w:tcBorders>
              <w:top w:val="single" w:sz="4" w:space="0" w:color="auto"/>
              <w:left w:val="nil"/>
              <w:bottom w:val="single" w:sz="8" w:space="0" w:color="auto"/>
              <w:right w:val="nil"/>
            </w:tcBorders>
            <w:shd w:val="clear" w:color="000000" w:fill="FFFFFF"/>
            <w:vAlign w:val="center"/>
            <w:hideMark/>
          </w:tcPr>
          <w:p w14:paraId="2F6FF59E" w14:textId="77777777" w:rsidR="005844E6" w:rsidRPr="005844E6" w:rsidRDefault="005844E6" w:rsidP="005844E6">
            <w:pPr>
              <w:spacing w:line="240" w:lineRule="auto"/>
              <w:jc w:val="center"/>
              <w:rPr>
                <w:b/>
                <w:bCs/>
                <w:color w:val="000000"/>
              </w:rPr>
            </w:pPr>
            <w:r w:rsidRPr="005844E6">
              <w:rPr>
                <w:b/>
                <w:bCs/>
                <w:color w:val="000000"/>
              </w:rPr>
              <w:t>Houses Surveyed</w:t>
            </w:r>
          </w:p>
        </w:tc>
        <w:tc>
          <w:tcPr>
            <w:tcW w:w="1194" w:type="dxa"/>
            <w:tcBorders>
              <w:top w:val="single" w:sz="4" w:space="0" w:color="auto"/>
              <w:left w:val="nil"/>
              <w:bottom w:val="single" w:sz="8" w:space="0" w:color="auto"/>
              <w:right w:val="nil"/>
            </w:tcBorders>
            <w:shd w:val="clear" w:color="000000" w:fill="FFFFFF"/>
            <w:vAlign w:val="center"/>
            <w:hideMark/>
          </w:tcPr>
          <w:p w14:paraId="752E79B3" w14:textId="77777777" w:rsidR="005844E6" w:rsidRPr="005844E6" w:rsidRDefault="005844E6" w:rsidP="005844E6">
            <w:pPr>
              <w:spacing w:line="240" w:lineRule="auto"/>
              <w:jc w:val="center"/>
              <w:rPr>
                <w:b/>
                <w:bCs/>
                <w:color w:val="000000"/>
              </w:rPr>
            </w:pPr>
            <w:r w:rsidRPr="005844E6">
              <w:rPr>
                <w:b/>
                <w:bCs/>
                <w:color w:val="000000"/>
              </w:rPr>
              <w:t>% of Town Surveyed</w:t>
            </w:r>
          </w:p>
        </w:tc>
        <w:tc>
          <w:tcPr>
            <w:tcW w:w="2042" w:type="dxa"/>
            <w:tcBorders>
              <w:top w:val="single" w:sz="4" w:space="0" w:color="auto"/>
              <w:left w:val="nil"/>
              <w:bottom w:val="single" w:sz="8" w:space="0" w:color="auto"/>
              <w:right w:val="nil"/>
            </w:tcBorders>
            <w:shd w:val="clear" w:color="000000" w:fill="FFFFFF"/>
            <w:vAlign w:val="center"/>
            <w:hideMark/>
          </w:tcPr>
          <w:p w14:paraId="12FFB6ED" w14:textId="77777777" w:rsidR="005844E6" w:rsidRPr="005844E6" w:rsidRDefault="005844E6" w:rsidP="005844E6">
            <w:pPr>
              <w:spacing w:line="240" w:lineRule="auto"/>
              <w:jc w:val="center"/>
              <w:rPr>
                <w:b/>
                <w:bCs/>
                <w:color w:val="000000"/>
              </w:rPr>
            </w:pPr>
            <w:r w:rsidRPr="005844E6">
              <w:rPr>
                <w:b/>
                <w:bCs/>
                <w:color w:val="000000"/>
              </w:rPr>
              <w:t>Sampling Period</w:t>
            </w:r>
          </w:p>
        </w:tc>
        <w:tc>
          <w:tcPr>
            <w:tcW w:w="2296" w:type="dxa"/>
            <w:tcBorders>
              <w:top w:val="single" w:sz="4" w:space="0" w:color="auto"/>
              <w:left w:val="nil"/>
              <w:bottom w:val="single" w:sz="8" w:space="0" w:color="auto"/>
              <w:right w:val="nil"/>
            </w:tcBorders>
            <w:shd w:val="clear" w:color="000000" w:fill="FFFFFF"/>
            <w:vAlign w:val="center"/>
            <w:hideMark/>
          </w:tcPr>
          <w:p w14:paraId="77194EFA" w14:textId="77777777" w:rsidR="005844E6" w:rsidRPr="005844E6" w:rsidRDefault="005844E6" w:rsidP="005844E6">
            <w:pPr>
              <w:spacing w:line="240" w:lineRule="auto"/>
              <w:jc w:val="center"/>
              <w:rPr>
                <w:b/>
                <w:bCs/>
                <w:color w:val="000000"/>
              </w:rPr>
            </w:pPr>
            <w:r w:rsidRPr="005844E6">
              <w:rPr>
                <w:b/>
                <w:bCs/>
                <w:color w:val="000000"/>
              </w:rPr>
              <w:t>Insecticide Regimen</w:t>
            </w:r>
          </w:p>
        </w:tc>
      </w:tr>
      <w:tr w:rsidR="005844E6" w:rsidRPr="005844E6" w14:paraId="58831FF9" w14:textId="77777777" w:rsidTr="005844E6">
        <w:trPr>
          <w:trHeight w:val="325"/>
        </w:trPr>
        <w:tc>
          <w:tcPr>
            <w:tcW w:w="1310" w:type="dxa"/>
            <w:tcBorders>
              <w:top w:val="nil"/>
              <w:left w:val="nil"/>
              <w:bottom w:val="nil"/>
              <w:right w:val="nil"/>
            </w:tcBorders>
            <w:shd w:val="clear" w:color="000000" w:fill="D8D8D8"/>
            <w:noWrap/>
            <w:vAlign w:val="center"/>
            <w:hideMark/>
          </w:tcPr>
          <w:p w14:paraId="5C5EDE10" w14:textId="77777777" w:rsidR="005844E6" w:rsidRPr="005844E6" w:rsidRDefault="005844E6" w:rsidP="005844E6">
            <w:pPr>
              <w:spacing w:line="240" w:lineRule="auto"/>
              <w:jc w:val="center"/>
              <w:rPr>
                <w:color w:val="000000"/>
              </w:rPr>
            </w:pPr>
            <w:r w:rsidRPr="005844E6">
              <w:rPr>
                <w:color w:val="000000"/>
              </w:rPr>
              <w:t>El Carrizal</w:t>
            </w:r>
          </w:p>
        </w:tc>
        <w:tc>
          <w:tcPr>
            <w:tcW w:w="1425" w:type="dxa"/>
            <w:tcBorders>
              <w:top w:val="nil"/>
              <w:left w:val="nil"/>
              <w:bottom w:val="nil"/>
              <w:right w:val="nil"/>
            </w:tcBorders>
            <w:shd w:val="clear" w:color="000000" w:fill="D8D8D8"/>
            <w:noWrap/>
            <w:vAlign w:val="center"/>
            <w:hideMark/>
          </w:tcPr>
          <w:p w14:paraId="3E79ED5F" w14:textId="77777777" w:rsidR="005844E6" w:rsidRPr="005844E6" w:rsidRDefault="005844E6" w:rsidP="005844E6">
            <w:pPr>
              <w:spacing w:line="240" w:lineRule="auto"/>
              <w:jc w:val="center"/>
              <w:rPr>
                <w:color w:val="000000"/>
              </w:rPr>
            </w:pPr>
            <w:r w:rsidRPr="005844E6">
              <w:rPr>
                <w:color w:val="000000"/>
              </w:rPr>
              <w:t>Feb-4-2013</w:t>
            </w:r>
          </w:p>
        </w:tc>
        <w:tc>
          <w:tcPr>
            <w:tcW w:w="1133" w:type="dxa"/>
            <w:tcBorders>
              <w:top w:val="nil"/>
              <w:left w:val="nil"/>
              <w:bottom w:val="nil"/>
              <w:right w:val="nil"/>
            </w:tcBorders>
            <w:shd w:val="clear" w:color="000000" w:fill="D8D8D8"/>
            <w:noWrap/>
            <w:vAlign w:val="center"/>
            <w:hideMark/>
          </w:tcPr>
          <w:p w14:paraId="66941C04" w14:textId="77777777" w:rsidR="005844E6" w:rsidRPr="005844E6" w:rsidRDefault="005844E6" w:rsidP="005844E6">
            <w:pPr>
              <w:spacing w:line="240" w:lineRule="auto"/>
              <w:jc w:val="center"/>
              <w:rPr>
                <w:color w:val="000000"/>
              </w:rPr>
            </w:pPr>
            <w:r w:rsidRPr="005844E6">
              <w:rPr>
                <w:color w:val="000000"/>
              </w:rPr>
              <w:t>129</w:t>
            </w:r>
          </w:p>
        </w:tc>
        <w:tc>
          <w:tcPr>
            <w:tcW w:w="1194" w:type="dxa"/>
            <w:tcBorders>
              <w:top w:val="nil"/>
              <w:left w:val="nil"/>
              <w:bottom w:val="nil"/>
              <w:right w:val="nil"/>
            </w:tcBorders>
            <w:shd w:val="clear" w:color="000000" w:fill="D8D8D8"/>
            <w:noWrap/>
            <w:vAlign w:val="center"/>
            <w:hideMark/>
          </w:tcPr>
          <w:p w14:paraId="5B03C2BB" w14:textId="77777777" w:rsidR="005844E6" w:rsidRPr="005844E6" w:rsidRDefault="005844E6" w:rsidP="005844E6">
            <w:pPr>
              <w:spacing w:line="240" w:lineRule="auto"/>
              <w:jc w:val="center"/>
              <w:rPr>
                <w:color w:val="000000"/>
              </w:rPr>
            </w:pPr>
            <w:r w:rsidRPr="005844E6">
              <w:rPr>
                <w:color w:val="000000"/>
              </w:rPr>
              <w:t>82</w:t>
            </w:r>
          </w:p>
        </w:tc>
        <w:tc>
          <w:tcPr>
            <w:tcW w:w="2042" w:type="dxa"/>
            <w:tcBorders>
              <w:top w:val="nil"/>
              <w:left w:val="nil"/>
              <w:bottom w:val="nil"/>
              <w:right w:val="nil"/>
            </w:tcBorders>
            <w:shd w:val="clear" w:color="000000" w:fill="D8D8D8"/>
            <w:noWrap/>
            <w:vAlign w:val="center"/>
            <w:hideMark/>
          </w:tcPr>
          <w:p w14:paraId="3A5274BF" w14:textId="77777777" w:rsidR="005844E6" w:rsidRPr="005844E6" w:rsidRDefault="005844E6" w:rsidP="005844E6">
            <w:pPr>
              <w:spacing w:line="240" w:lineRule="auto"/>
              <w:jc w:val="center"/>
              <w:rPr>
                <w:color w:val="000000"/>
              </w:rPr>
            </w:pPr>
            <w:r w:rsidRPr="005844E6">
              <w:rPr>
                <w:color w:val="000000"/>
              </w:rPr>
              <w:t>Pre-spray</w:t>
            </w:r>
          </w:p>
        </w:tc>
        <w:tc>
          <w:tcPr>
            <w:tcW w:w="2296" w:type="dxa"/>
            <w:tcBorders>
              <w:top w:val="nil"/>
              <w:left w:val="nil"/>
              <w:bottom w:val="nil"/>
              <w:right w:val="nil"/>
            </w:tcBorders>
            <w:shd w:val="clear" w:color="000000" w:fill="D8D8D8"/>
            <w:vAlign w:val="center"/>
            <w:hideMark/>
          </w:tcPr>
          <w:p w14:paraId="0855A40C" w14:textId="77777777" w:rsidR="005844E6" w:rsidRPr="005844E6" w:rsidRDefault="005844E6" w:rsidP="005844E6">
            <w:pPr>
              <w:spacing w:line="240" w:lineRule="auto"/>
              <w:jc w:val="center"/>
              <w:rPr>
                <w:color w:val="000000"/>
              </w:rPr>
            </w:pPr>
            <w:r w:rsidRPr="005844E6">
              <w:rPr>
                <w:color w:val="000000"/>
              </w:rPr>
              <w:t>Sprayed positive houses</w:t>
            </w:r>
          </w:p>
        </w:tc>
      </w:tr>
      <w:tr w:rsidR="005844E6" w:rsidRPr="005844E6" w14:paraId="2F01AF65" w14:textId="77777777" w:rsidTr="005844E6">
        <w:trPr>
          <w:trHeight w:val="325"/>
        </w:trPr>
        <w:tc>
          <w:tcPr>
            <w:tcW w:w="1310" w:type="dxa"/>
            <w:tcBorders>
              <w:top w:val="nil"/>
              <w:left w:val="nil"/>
              <w:bottom w:val="nil"/>
              <w:right w:val="nil"/>
            </w:tcBorders>
            <w:shd w:val="clear" w:color="000000" w:fill="D8D8D8"/>
            <w:noWrap/>
            <w:vAlign w:val="center"/>
            <w:hideMark/>
          </w:tcPr>
          <w:p w14:paraId="396E7577" w14:textId="77777777" w:rsidR="005844E6" w:rsidRPr="005844E6" w:rsidRDefault="005844E6" w:rsidP="005844E6">
            <w:pPr>
              <w:spacing w:line="240" w:lineRule="auto"/>
              <w:jc w:val="center"/>
              <w:rPr>
                <w:color w:val="000000"/>
              </w:rPr>
            </w:pPr>
            <w:r w:rsidRPr="005844E6">
              <w:rPr>
                <w:color w:val="000000"/>
              </w:rPr>
              <w:t>El Carrizal</w:t>
            </w:r>
          </w:p>
        </w:tc>
        <w:tc>
          <w:tcPr>
            <w:tcW w:w="1425" w:type="dxa"/>
            <w:tcBorders>
              <w:top w:val="nil"/>
              <w:left w:val="nil"/>
              <w:bottom w:val="nil"/>
              <w:right w:val="nil"/>
            </w:tcBorders>
            <w:shd w:val="clear" w:color="000000" w:fill="D8D8D8"/>
            <w:noWrap/>
            <w:vAlign w:val="center"/>
            <w:hideMark/>
          </w:tcPr>
          <w:p w14:paraId="5D9D202F" w14:textId="77777777" w:rsidR="005844E6" w:rsidRPr="005844E6" w:rsidRDefault="005844E6" w:rsidP="005844E6">
            <w:pPr>
              <w:spacing w:line="240" w:lineRule="auto"/>
              <w:jc w:val="center"/>
              <w:rPr>
                <w:color w:val="000000"/>
              </w:rPr>
            </w:pPr>
            <w:r w:rsidRPr="005844E6">
              <w:rPr>
                <w:color w:val="000000"/>
              </w:rPr>
              <w:t>Jan-6-2014</w:t>
            </w:r>
          </w:p>
        </w:tc>
        <w:tc>
          <w:tcPr>
            <w:tcW w:w="1133" w:type="dxa"/>
            <w:tcBorders>
              <w:top w:val="nil"/>
              <w:left w:val="nil"/>
              <w:bottom w:val="nil"/>
              <w:right w:val="nil"/>
            </w:tcBorders>
            <w:shd w:val="clear" w:color="000000" w:fill="D8D8D8"/>
            <w:noWrap/>
            <w:vAlign w:val="center"/>
            <w:hideMark/>
          </w:tcPr>
          <w:p w14:paraId="6FE88FA0" w14:textId="77777777" w:rsidR="005844E6" w:rsidRPr="005844E6" w:rsidRDefault="005844E6" w:rsidP="005844E6">
            <w:pPr>
              <w:spacing w:line="240" w:lineRule="auto"/>
              <w:jc w:val="center"/>
              <w:rPr>
                <w:color w:val="000000"/>
              </w:rPr>
            </w:pPr>
            <w:r w:rsidRPr="005844E6">
              <w:rPr>
                <w:color w:val="000000"/>
              </w:rPr>
              <w:t>128</w:t>
            </w:r>
          </w:p>
        </w:tc>
        <w:tc>
          <w:tcPr>
            <w:tcW w:w="1194" w:type="dxa"/>
            <w:tcBorders>
              <w:top w:val="nil"/>
              <w:left w:val="nil"/>
              <w:bottom w:val="nil"/>
              <w:right w:val="nil"/>
            </w:tcBorders>
            <w:shd w:val="clear" w:color="000000" w:fill="D8D8D8"/>
            <w:noWrap/>
            <w:vAlign w:val="center"/>
            <w:hideMark/>
          </w:tcPr>
          <w:p w14:paraId="47DAE430" w14:textId="77777777" w:rsidR="005844E6" w:rsidRPr="005844E6" w:rsidRDefault="005844E6" w:rsidP="005844E6">
            <w:pPr>
              <w:spacing w:line="240" w:lineRule="auto"/>
              <w:jc w:val="center"/>
              <w:rPr>
                <w:color w:val="000000"/>
              </w:rPr>
            </w:pPr>
            <w:r w:rsidRPr="005844E6">
              <w:rPr>
                <w:color w:val="000000"/>
              </w:rPr>
              <w:t>81</w:t>
            </w:r>
          </w:p>
        </w:tc>
        <w:tc>
          <w:tcPr>
            <w:tcW w:w="2042" w:type="dxa"/>
            <w:tcBorders>
              <w:top w:val="nil"/>
              <w:left w:val="nil"/>
              <w:bottom w:val="nil"/>
              <w:right w:val="nil"/>
            </w:tcBorders>
            <w:shd w:val="clear" w:color="000000" w:fill="D8D8D8"/>
            <w:noWrap/>
            <w:vAlign w:val="center"/>
            <w:hideMark/>
          </w:tcPr>
          <w:p w14:paraId="3370D10B" w14:textId="77777777" w:rsidR="005844E6" w:rsidRPr="005844E6" w:rsidRDefault="005844E6" w:rsidP="005844E6">
            <w:pPr>
              <w:spacing w:line="240" w:lineRule="auto"/>
              <w:jc w:val="center"/>
              <w:rPr>
                <w:color w:val="000000"/>
              </w:rPr>
            </w:pPr>
            <w:r w:rsidRPr="005844E6">
              <w:rPr>
                <w:color w:val="000000"/>
              </w:rPr>
              <w:t>8 months post-spray</w:t>
            </w:r>
          </w:p>
        </w:tc>
        <w:tc>
          <w:tcPr>
            <w:tcW w:w="2296" w:type="dxa"/>
            <w:tcBorders>
              <w:top w:val="nil"/>
              <w:left w:val="nil"/>
              <w:bottom w:val="nil"/>
              <w:right w:val="nil"/>
            </w:tcBorders>
            <w:shd w:val="clear" w:color="000000" w:fill="D8D8D8"/>
            <w:vAlign w:val="center"/>
            <w:hideMark/>
          </w:tcPr>
          <w:p w14:paraId="0A10510A" w14:textId="77777777" w:rsidR="005844E6" w:rsidRPr="005844E6" w:rsidRDefault="005844E6" w:rsidP="005844E6">
            <w:pPr>
              <w:spacing w:line="240" w:lineRule="auto"/>
              <w:jc w:val="center"/>
              <w:rPr>
                <w:color w:val="000000"/>
              </w:rPr>
            </w:pPr>
            <w:r w:rsidRPr="005844E6">
              <w:rPr>
                <w:color w:val="000000"/>
              </w:rPr>
              <w:t>No treatment</w:t>
            </w:r>
          </w:p>
        </w:tc>
      </w:tr>
      <w:tr w:rsidR="005844E6" w:rsidRPr="005844E6" w14:paraId="16999763" w14:textId="77777777" w:rsidTr="005844E6">
        <w:trPr>
          <w:trHeight w:val="325"/>
        </w:trPr>
        <w:tc>
          <w:tcPr>
            <w:tcW w:w="1310" w:type="dxa"/>
            <w:tcBorders>
              <w:top w:val="nil"/>
              <w:left w:val="nil"/>
              <w:bottom w:val="dotDash" w:sz="4" w:space="0" w:color="auto"/>
              <w:right w:val="nil"/>
            </w:tcBorders>
            <w:shd w:val="clear" w:color="000000" w:fill="D8D8D8"/>
            <w:noWrap/>
            <w:vAlign w:val="center"/>
            <w:hideMark/>
          </w:tcPr>
          <w:p w14:paraId="6EB28975" w14:textId="77777777" w:rsidR="005844E6" w:rsidRPr="005844E6" w:rsidRDefault="005844E6" w:rsidP="005844E6">
            <w:pPr>
              <w:spacing w:line="240" w:lineRule="auto"/>
              <w:jc w:val="center"/>
              <w:rPr>
                <w:color w:val="000000"/>
              </w:rPr>
            </w:pPr>
            <w:r w:rsidRPr="005844E6">
              <w:rPr>
                <w:color w:val="000000"/>
              </w:rPr>
              <w:t>El Carrizal</w:t>
            </w:r>
          </w:p>
        </w:tc>
        <w:tc>
          <w:tcPr>
            <w:tcW w:w="1425" w:type="dxa"/>
            <w:tcBorders>
              <w:top w:val="nil"/>
              <w:left w:val="nil"/>
              <w:bottom w:val="dotDash" w:sz="4" w:space="0" w:color="auto"/>
              <w:right w:val="nil"/>
            </w:tcBorders>
            <w:shd w:val="clear" w:color="000000" w:fill="D8D8D8"/>
            <w:noWrap/>
            <w:vAlign w:val="center"/>
            <w:hideMark/>
          </w:tcPr>
          <w:p w14:paraId="5250508D" w14:textId="77777777" w:rsidR="005844E6" w:rsidRPr="005844E6" w:rsidRDefault="005844E6" w:rsidP="005844E6">
            <w:pPr>
              <w:spacing w:line="240" w:lineRule="auto"/>
              <w:jc w:val="center"/>
              <w:rPr>
                <w:color w:val="000000"/>
              </w:rPr>
            </w:pPr>
            <w:r w:rsidRPr="005844E6">
              <w:rPr>
                <w:color w:val="000000"/>
              </w:rPr>
              <w:t>April-29-2015</w:t>
            </w:r>
          </w:p>
        </w:tc>
        <w:tc>
          <w:tcPr>
            <w:tcW w:w="1133" w:type="dxa"/>
            <w:tcBorders>
              <w:top w:val="nil"/>
              <w:left w:val="nil"/>
              <w:bottom w:val="dotDash" w:sz="4" w:space="0" w:color="auto"/>
              <w:right w:val="nil"/>
            </w:tcBorders>
            <w:shd w:val="clear" w:color="000000" w:fill="D8D8D8"/>
            <w:noWrap/>
            <w:vAlign w:val="center"/>
            <w:hideMark/>
          </w:tcPr>
          <w:p w14:paraId="6E2F2595" w14:textId="77777777" w:rsidR="005844E6" w:rsidRPr="005844E6" w:rsidRDefault="005844E6" w:rsidP="005844E6">
            <w:pPr>
              <w:spacing w:line="240" w:lineRule="auto"/>
              <w:jc w:val="center"/>
              <w:rPr>
                <w:color w:val="000000"/>
              </w:rPr>
            </w:pPr>
            <w:r w:rsidRPr="005844E6">
              <w:rPr>
                <w:color w:val="000000"/>
              </w:rPr>
              <w:t>146</w:t>
            </w:r>
          </w:p>
        </w:tc>
        <w:tc>
          <w:tcPr>
            <w:tcW w:w="1194" w:type="dxa"/>
            <w:tcBorders>
              <w:top w:val="nil"/>
              <w:left w:val="nil"/>
              <w:bottom w:val="dotDash" w:sz="4" w:space="0" w:color="auto"/>
              <w:right w:val="nil"/>
            </w:tcBorders>
            <w:shd w:val="clear" w:color="000000" w:fill="D8D8D8"/>
            <w:noWrap/>
            <w:vAlign w:val="center"/>
            <w:hideMark/>
          </w:tcPr>
          <w:p w14:paraId="21C1C8B5" w14:textId="77777777" w:rsidR="005844E6" w:rsidRPr="005844E6" w:rsidRDefault="005844E6" w:rsidP="005844E6">
            <w:pPr>
              <w:spacing w:line="240" w:lineRule="auto"/>
              <w:jc w:val="center"/>
              <w:rPr>
                <w:color w:val="000000"/>
              </w:rPr>
            </w:pPr>
            <w:r w:rsidRPr="005844E6">
              <w:rPr>
                <w:color w:val="000000"/>
              </w:rPr>
              <w:t>92</w:t>
            </w:r>
          </w:p>
        </w:tc>
        <w:tc>
          <w:tcPr>
            <w:tcW w:w="2042" w:type="dxa"/>
            <w:tcBorders>
              <w:top w:val="nil"/>
              <w:left w:val="nil"/>
              <w:bottom w:val="dotDash" w:sz="4" w:space="0" w:color="auto"/>
              <w:right w:val="nil"/>
            </w:tcBorders>
            <w:shd w:val="clear" w:color="000000" w:fill="D8D8D8"/>
            <w:noWrap/>
            <w:vAlign w:val="center"/>
            <w:hideMark/>
          </w:tcPr>
          <w:p w14:paraId="223D79BC" w14:textId="77777777" w:rsidR="005844E6" w:rsidRPr="005844E6" w:rsidRDefault="005844E6" w:rsidP="005844E6">
            <w:pPr>
              <w:spacing w:line="240" w:lineRule="auto"/>
              <w:jc w:val="center"/>
              <w:rPr>
                <w:color w:val="000000"/>
              </w:rPr>
            </w:pPr>
            <w:r w:rsidRPr="005844E6">
              <w:rPr>
                <w:color w:val="000000"/>
              </w:rPr>
              <w:t>22 months post-spray</w:t>
            </w:r>
          </w:p>
        </w:tc>
        <w:tc>
          <w:tcPr>
            <w:tcW w:w="2296" w:type="dxa"/>
            <w:tcBorders>
              <w:top w:val="nil"/>
              <w:left w:val="nil"/>
              <w:bottom w:val="dotDash" w:sz="4" w:space="0" w:color="auto"/>
              <w:right w:val="nil"/>
            </w:tcBorders>
            <w:shd w:val="clear" w:color="000000" w:fill="D8D8D8"/>
            <w:vAlign w:val="center"/>
            <w:hideMark/>
          </w:tcPr>
          <w:p w14:paraId="2B73DAB2" w14:textId="77777777" w:rsidR="005844E6" w:rsidRPr="005844E6" w:rsidRDefault="005844E6" w:rsidP="005844E6">
            <w:pPr>
              <w:spacing w:line="240" w:lineRule="auto"/>
              <w:jc w:val="center"/>
              <w:rPr>
                <w:color w:val="000000"/>
              </w:rPr>
            </w:pPr>
            <w:r w:rsidRPr="005844E6">
              <w:rPr>
                <w:color w:val="000000"/>
              </w:rPr>
              <w:t> </w:t>
            </w:r>
          </w:p>
        </w:tc>
      </w:tr>
      <w:tr w:rsidR="005844E6" w:rsidRPr="005844E6" w14:paraId="74EB8EF9" w14:textId="77777777" w:rsidTr="005844E6">
        <w:trPr>
          <w:trHeight w:val="325"/>
        </w:trPr>
        <w:tc>
          <w:tcPr>
            <w:tcW w:w="1310" w:type="dxa"/>
            <w:tcBorders>
              <w:top w:val="nil"/>
              <w:left w:val="nil"/>
              <w:bottom w:val="nil"/>
              <w:right w:val="nil"/>
            </w:tcBorders>
            <w:shd w:val="clear" w:color="000000" w:fill="F2F2F2"/>
            <w:noWrap/>
            <w:vAlign w:val="center"/>
            <w:hideMark/>
          </w:tcPr>
          <w:p w14:paraId="1D5177B3" w14:textId="77777777" w:rsidR="005844E6" w:rsidRPr="005844E6" w:rsidRDefault="005844E6" w:rsidP="005844E6">
            <w:pPr>
              <w:spacing w:line="240" w:lineRule="auto"/>
              <w:jc w:val="center"/>
              <w:rPr>
                <w:color w:val="000000"/>
              </w:rPr>
            </w:pPr>
            <w:r w:rsidRPr="005844E6">
              <w:rPr>
                <w:color w:val="000000"/>
              </w:rPr>
              <w:t>El Chaperno</w:t>
            </w:r>
          </w:p>
        </w:tc>
        <w:tc>
          <w:tcPr>
            <w:tcW w:w="1425" w:type="dxa"/>
            <w:tcBorders>
              <w:top w:val="nil"/>
              <w:left w:val="nil"/>
              <w:bottom w:val="nil"/>
              <w:right w:val="nil"/>
            </w:tcBorders>
            <w:shd w:val="clear" w:color="000000" w:fill="F2F2F2"/>
            <w:noWrap/>
            <w:vAlign w:val="center"/>
            <w:hideMark/>
          </w:tcPr>
          <w:p w14:paraId="5969D37C" w14:textId="77777777" w:rsidR="005844E6" w:rsidRPr="005844E6" w:rsidRDefault="005844E6" w:rsidP="005844E6">
            <w:pPr>
              <w:spacing w:line="240" w:lineRule="auto"/>
              <w:jc w:val="center"/>
              <w:rPr>
                <w:color w:val="000000"/>
              </w:rPr>
            </w:pPr>
            <w:r w:rsidRPr="005844E6">
              <w:rPr>
                <w:color w:val="000000"/>
              </w:rPr>
              <w:t>Oct-1-2012</w:t>
            </w:r>
          </w:p>
        </w:tc>
        <w:tc>
          <w:tcPr>
            <w:tcW w:w="1133" w:type="dxa"/>
            <w:tcBorders>
              <w:top w:val="nil"/>
              <w:left w:val="nil"/>
              <w:bottom w:val="nil"/>
              <w:right w:val="nil"/>
            </w:tcBorders>
            <w:shd w:val="clear" w:color="000000" w:fill="F2F2F2"/>
            <w:noWrap/>
            <w:vAlign w:val="center"/>
            <w:hideMark/>
          </w:tcPr>
          <w:p w14:paraId="4BE3247F" w14:textId="77777777" w:rsidR="005844E6" w:rsidRPr="005844E6" w:rsidRDefault="005844E6" w:rsidP="005844E6">
            <w:pPr>
              <w:spacing w:line="240" w:lineRule="auto"/>
              <w:jc w:val="center"/>
              <w:rPr>
                <w:color w:val="000000"/>
              </w:rPr>
            </w:pPr>
            <w:r w:rsidRPr="005844E6">
              <w:rPr>
                <w:color w:val="000000"/>
              </w:rPr>
              <w:t>183</w:t>
            </w:r>
          </w:p>
        </w:tc>
        <w:tc>
          <w:tcPr>
            <w:tcW w:w="1194" w:type="dxa"/>
            <w:tcBorders>
              <w:top w:val="nil"/>
              <w:left w:val="nil"/>
              <w:bottom w:val="nil"/>
              <w:right w:val="nil"/>
            </w:tcBorders>
            <w:shd w:val="clear" w:color="000000" w:fill="F2F2F2"/>
            <w:noWrap/>
            <w:vAlign w:val="center"/>
            <w:hideMark/>
          </w:tcPr>
          <w:p w14:paraId="63FBFDEB" w14:textId="77777777" w:rsidR="005844E6" w:rsidRPr="005844E6" w:rsidRDefault="005844E6" w:rsidP="005844E6">
            <w:pPr>
              <w:spacing w:line="240" w:lineRule="auto"/>
              <w:jc w:val="center"/>
              <w:rPr>
                <w:color w:val="000000"/>
              </w:rPr>
            </w:pPr>
            <w:r w:rsidRPr="005844E6">
              <w:rPr>
                <w:color w:val="000000"/>
              </w:rPr>
              <w:t>89</w:t>
            </w:r>
          </w:p>
        </w:tc>
        <w:tc>
          <w:tcPr>
            <w:tcW w:w="2042" w:type="dxa"/>
            <w:tcBorders>
              <w:top w:val="nil"/>
              <w:left w:val="nil"/>
              <w:bottom w:val="nil"/>
              <w:right w:val="nil"/>
            </w:tcBorders>
            <w:shd w:val="clear" w:color="000000" w:fill="F2F2F2"/>
            <w:noWrap/>
            <w:vAlign w:val="center"/>
            <w:hideMark/>
          </w:tcPr>
          <w:p w14:paraId="5548FBC8" w14:textId="77777777" w:rsidR="005844E6" w:rsidRPr="005844E6" w:rsidRDefault="005844E6" w:rsidP="005844E6">
            <w:pPr>
              <w:spacing w:line="240" w:lineRule="auto"/>
              <w:jc w:val="center"/>
              <w:rPr>
                <w:color w:val="000000"/>
              </w:rPr>
            </w:pPr>
            <w:r w:rsidRPr="005844E6">
              <w:rPr>
                <w:color w:val="000000"/>
              </w:rPr>
              <w:t>Pre-dispersal season</w:t>
            </w:r>
          </w:p>
        </w:tc>
        <w:tc>
          <w:tcPr>
            <w:tcW w:w="2296" w:type="dxa"/>
            <w:tcBorders>
              <w:top w:val="nil"/>
              <w:left w:val="nil"/>
              <w:bottom w:val="nil"/>
              <w:right w:val="nil"/>
            </w:tcBorders>
            <w:shd w:val="clear" w:color="000000" w:fill="F2F2F2"/>
            <w:vAlign w:val="center"/>
            <w:hideMark/>
          </w:tcPr>
          <w:p w14:paraId="6BF01892" w14:textId="77777777" w:rsidR="005844E6" w:rsidRPr="005844E6" w:rsidRDefault="005844E6" w:rsidP="005844E6">
            <w:pPr>
              <w:spacing w:line="240" w:lineRule="auto"/>
              <w:jc w:val="center"/>
              <w:rPr>
                <w:color w:val="000000"/>
              </w:rPr>
            </w:pPr>
            <w:r w:rsidRPr="005844E6">
              <w:rPr>
                <w:color w:val="000000"/>
              </w:rPr>
              <w:t>No treatment</w:t>
            </w:r>
          </w:p>
        </w:tc>
      </w:tr>
      <w:tr w:rsidR="005844E6" w:rsidRPr="005844E6" w14:paraId="34008422" w14:textId="77777777" w:rsidTr="005844E6">
        <w:trPr>
          <w:trHeight w:val="325"/>
        </w:trPr>
        <w:tc>
          <w:tcPr>
            <w:tcW w:w="1310" w:type="dxa"/>
            <w:tcBorders>
              <w:top w:val="nil"/>
              <w:left w:val="nil"/>
              <w:bottom w:val="single" w:sz="4" w:space="0" w:color="auto"/>
              <w:right w:val="nil"/>
            </w:tcBorders>
            <w:shd w:val="clear" w:color="000000" w:fill="F2F2F2"/>
            <w:noWrap/>
            <w:vAlign w:val="center"/>
            <w:hideMark/>
          </w:tcPr>
          <w:p w14:paraId="0BD8E311" w14:textId="77777777" w:rsidR="005844E6" w:rsidRPr="005844E6" w:rsidRDefault="005844E6" w:rsidP="005844E6">
            <w:pPr>
              <w:spacing w:line="240" w:lineRule="auto"/>
              <w:jc w:val="center"/>
              <w:rPr>
                <w:color w:val="000000"/>
              </w:rPr>
            </w:pPr>
            <w:r w:rsidRPr="005844E6">
              <w:rPr>
                <w:color w:val="000000"/>
              </w:rPr>
              <w:t>El Chaperno</w:t>
            </w:r>
          </w:p>
        </w:tc>
        <w:tc>
          <w:tcPr>
            <w:tcW w:w="1425" w:type="dxa"/>
            <w:tcBorders>
              <w:top w:val="nil"/>
              <w:left w:val="nil"/>
              <w:bottom w:val="single" w:sz="4" w:space="0" w:color="auto"/>
              <w:right w:val="nil"/>
            </w:tcBorders>
            <w:shd w:val="clear" w:color="000000" w:fill="F2F2F2"/>
            <w:noWrap/>
            <w:vAlign w:val="center"/>
            <w:hideMark/>
          </w:tcPr>
          <w:p w14:paraId="1A8BB95A" w14:textId="77777777" w:rsidR="005844E6" w:rsidRPr="005844E6" w:rsidRDefault="005844E6" w:rsidP="005844E6">
            <w:pPr>
              <w:spacing w:line="240" w:lineRule="auto"/>
              <w:jc w:val="center"/>
              <w:rPr>
                <w:color w:val="000000"/>
              </w:rPr>
            </w:pPr>
            <w:r w:rsidRPr="005844E6">
              <w:rPr>
                <w:color w:val="000000"/>
              </w:rPr>
              <w:t>July-16-2013</w:t>
            </w:r>
          </w:p>
        </w:tc>
        <w:tc>
          <w:tcPr>
            <w:tcW w:w="1133" w:type="dxa"/>
            <w:tcBorders>
              <w:top w:val="nil"/>
              <w:left w:val="nil"/>
              <w:bottom w:val="single" w:sz="4" w:space="0" w:color="auto"/>
              <w:right w:val="nil"/>
            </w:tcBorders>
            <w:shd w:val="clear" w:color="000000" w:fill="F2F2F2"/>
            <w:noWrap/>
            <w:vAlign w:val="center"/>
            <w:hideMark/>
          </w:tcPr>
          <w:p w14:paraId="7D5271AE" w14:textId="77777777" w:rsidR="005844E6" w:rsidRPr="005844E6" w:rsidRDefault="005844E6" w:rsidP="005844E6">
            <w:pPr>
              <w:spacing w:line="240" w:lineRule="auto"/>
              <w:jc w:val="center"/>
              <w:rPr>
                <w:color w:val="000000"/>
              </w:rPr>
            </w:pPr>
            <w:r w:rsidRPr="005844E6">
              <w:rPr>
                <w:color w:val="000000"/>
              </w:rPr>
              <w:t>193</w:t>
            </w:r>
          </w:p>
        </w:tc>
        <w:tc>
          <w:tcPr>
            <w:tcW w:w="1194" w:type="dxa"/>
            <w:tcBorders>
              <w:top w:val="nil"/>
              <w:left w:val="nil"/>
              <w:bottom w:val="single" w:sz="4" w:space="0" w:color="auto"/>
              <w:right w:val="nil"/>
            </w:tcBorders>
            <w:shd w:val="clear" w:color="000000" w:fill="F2F2F2"/>
            <w:noWrap/>
            <w:vAlign w:val="center"/>
            <w:hideMark/>
          </w:tcPr>
          <w:p w14:paraId="5EE0250F" w14:textId="77777777" w:rsidR="005844E6" w:rsidRPr="005844E6" w:rsidRDefault="005844E6" w:rsidP="005844E6">
            <w:pPr>
              <w:spacing w:line="240" w:lineRule="auto"/>
              <w:jc w:val="center"/>
              <w:rPr>
                <w:color w:val="000000"/>
              </w:rPr>
            </w:pPr>
            <w:r w:rsidRPr="005844E6">
              <w:rPr>
                <w:color w:val="000000"/>
              </w:rPr>
              <w:t>94</w:t>
            </w:r>
          </w:p>
        </w:tc>
        <w:tc>
          <w:tcPr>
            <w:tcW w:w="2042" w:type="dxa"/>
            <w:tcBorders>
              <w:top w:val="nil"/>
              <w:left w:val="nil"/>
              <w:bottom w:val="single" w:sz="4" w:space="0" w:color="auto"/>
              <w:right w:val="nil"/>
            </w:tcBorders>
            <w:shd w:val="clear" w:color="000000" w:fill="F2F2F2"/>
            <w:noWrap/>
            <w:vAlign w:val="center"/>
            <w:hideMark/>
          </w:tcPr>
          <w:p w14:paraId="57FA8C3C" w14:textId="77777777" w:rsidR="005844E6" w:rsidRPr="005844E6" w:rsidRDefault="005844E6" w:rsidP="005844E6">
            <w:pPr>
              <w:spacing w:line="240" w:lineRule="auto"/>
              <w:jc w:val="center"/>
              <w:rPr>
                <w:color w:val="000000"/>
              </w:rPr>
            </w:pPr>
            <w:r w:rsidRPr="005844E6">
              <w:rPr>
                <w:color w:val="000000"/>
              </w:rPr>
              <w:t>Post-dispersal season</w:t>
            </w:r>
          </w:p>
        </w:tc>
        <w:tc>
          <w:tcPr>
            <w:tcW w:w="2296" w:type="dxa"/>
            <w:tcBorders>
              <w:top w:val="nil"/>
              <w:left w:val="nil"/>
              <w:bottom w:val="single" w:sz="4" w:space="0" w:color="auto"/>
              <w:right w:val="nil"/>
            </w:tcBorders>
            <w:shd w:val="clear" w:color="000000" w:fill="F2F2F2"/>
            <w:vAlign w:val="center"/>
            <w:hideMark/>
          </w:tcPr>
          <w:p w14:paraId="41E2C731" w14:textId="77777777" w:rsidR="005844E6" w:rsidRPr="005844E6" w:rsidRDefault="005844E6" w:rsidP="005844E6">
            <w:pPr>
              <w:spacing w:line="240" w:lineRule="auto"/>
              <w:jc w:val="center"/>
              <w:rPr>
                <w:color w:val="000000"/>
              </w:rPr>
            </w:pPr>
            <w:r w:rsidRPr="005844E6">
              <w:rPr>
                <w:color w:val="000000"/>
              </w:rPr>
              <w:t> </w:t>
            </w:r>
          </w:p>
        </w:tc>
      </w:tr>
    </w:tbl>
    <w:p w14:paraId="12D9E452" w14:textId="77777777" w:rsidR="005844E6" w:rsidRPr="0035702D" w:rsidRDefault="005844E6">
      <w:pPr>
        <w:spacing w:after="160" w:line="259" w:lineRule="auto"/>
        <w:jc w:val="left"/>
        <w:rPr>
          <w:b/>
        </w:rPr>
      </w:pPr>
    </w:p>
    <w:p w14:paraId="4C18DAB5" w14:textId="77777777" w:rsidR="00544BA6" w:rsidRDefault="00544BA6">
      <w:pPr>
        <w:spacing w:after="160" w:line="259" w:lineRule="auto"/>
        <w:jc w:val="left"/>
      </w:pPr>
    </w:p>
    <w:p w14:paraId="708B1F14" w14:textId="77777777" w:rsidR="00544BA6" w:rsidRDefault="00B02729">
      <w:pPr>
        <w:spacing w:after="160" w:line="259" w:lineRule="auto"/>
        <w:jc w:val="left"/>
      </w:pPr>
      <w:r>
        <w:br w:type="textWrapping" w:clear="all"/>
      </w:r>
    </w:p>
    <w:p w14:paraId="24342D7D" w14:textId="77777777" w:rsidR="00733203" w:rsidRDefault="00733203">
      <w:pPr>
        <w:spacing w:after="160" w:line="259" w:lineRule="auto"/>
        <w:jc w:val="left"/>
      </w:pPr>
      <w:r>
        <w:br w:type="page"/>
      </w:r>
    </w:p>
    <w:p w14:paraId="00C1EB8E" w14:textId="77777777" w:rsidR="00733203" w:rsidRDefault="00733203">
      <w:pPr>
        <w:spacing w:after="160" w:line="259" w:lineRule="auto"/>
        <w:jc w:val="left"/>
      </w:pPr>
    </w:p>
    <w:p w14:paraId="2A766394" w14:textId="77777777" w:rsidR="0035702D" w:rsidRDefault="0035702D">
      <w:pPr>
        <w:spacing w:after="160" w:line="259" w:lineRule="auto"/>
        <w:jc w:val="left"/>
      </w:pPr>
      <w:r>
        <w:rPr>
          <w:b/>
          <w:bCs/>
          <w:sz w:val="23"/>
          <w:szCs w:val="23"/>
        </w:rPr>
        <w:t xml:space="preserve">Table 2. Population genetics summary statistics from three </w:t>
      </w:r>
      <w:r w:rsidR="00F75287" w:rsidRPr="00F75287">
        <w:rPr>
          <w:b/>
          <w:bCs/>
          <w:i/>
          <w:sz w:val="23"/>
          <w:szCs w:val="23"/>
        </w:rPr>
        <w:t>T. dimidiata</w:t>
      </w:r>
      <w:r>
        <w:rPr>
          <w:b/>
          <w:bCs/>
          <w:sz w:val="23"/>
          <w:szCs w:val="23"/>
        </w:rPr>
        <w:t xml:space="preserve"> surveys from El Carrizal</w:t>
      </w:r>
      <w:r w:rsidR="00B11B7B" w:rsidRPr="00B11B7B">
        <w:rPr>
          <w:b/>
          <w:bCs/>
          <w:sz w:val="23"/>
          <w:szCs w:val="23"/>
        </w:rPr>
        <w:t xml:space="preserve"> </w:t>
      </w:r>
      <w:r w:rsidR="00B11B7B">
        <w:rPr>
          <w:b/>
          <w:bCs/>
          <w:sz w:val="23"/>
          <w:szCs w:val="23"/>
        </w:rPr>
        <w:t xml:space="preserve">and two </w:t>
      </w:r>
      <w:r w:rsidR="00B11B7B" w:rsidRPr="0035702D">
        <w:rPr>
          <w:b/>
          <w:bCs/>
          <w:i/>
          <w:sz w:val="23"/>
          <w:szCs w:val="23"/>
        </w:rPr>
        <w:t>T. dimidiata</w:t>
      </w:r>
      <w:r w:rsidR="00B11B7B">
        <w:rPr>
          <w:b/>
          <w:bCs/>
          <w:sz w:val="23"/>
          <w:szCs w:val="23"/>
        </w:rPr>
        <w:t xml:space="preserve"> surveys from El Chaperno, Jutiapa, Guatemala</w:t>
      </w:r>
      <w:r w:rsidR="00B11B7B">
        <w:rPr>
          <w:sz w:val="20"/>
          <w:szCs w:val="20"/>
        </w:rPr>
        <w:t>.</w:t>
      </w:r>
      <w:del w:id="233" w:author="PLD" w:date="2018-05-03T09:38:00Z">
        <w:r w:rsidDel="000B386A">
          <w:rPr>
            <w:sz w:val="20"/>
            <w:szCs w:val="20"/>
          </w:rPr>
          <w:delText>.</w:delText>
        </w:r>
      </w:del>
    </w:p>
    <w:tbl>
      <w:tblPr>
        <w:tblW w:w="9364" w:type="dxa"/>
        <w:tblInd w:w="93" w:type="dxa"/>
        <w:tblLook w:val="04A0" w:firstRow="1" w:lastRow="0" w:firstColumn="1" w:lastColumn="0" w:noHBand="0" w:noVBand="1"/>
      </w:tblPr>
      <w:tblGrid>
        <w:gridCol w:w="709"/>
        <w:gridCol w:w="1152"/>
        <w:gridCol w:w="1253"/>
        <w:gridCol w:w="1666"/>
        <w:gridCol w:w="1749"/>
        <w:gridCol w:w="711"/>
        <w:gridCol w:w="711"/>
        <w:gridCol w:w="711"/>
        <w:gridCol w:w="711"/>
      </w:tblGrid>
      <w:tr w:rsidR="00460883" w:rsidRPr="0035702D" w14:paraId="409E83D0" w14:textId="77777777" w:rsidTr="005844E6">
        <w:trPr>
          <w:trHeight w:val="265"/>
        </w:trPr>
        <w:tc>
          <w:tcPr>
            <w:tcW w:w="709" w:type="dxa"/>
            <w:tcBorders>
              <w:top w:val="nil"/>
              <w:left w:val="nil"/>
              <w:bottom w:val="nil"/>
              <w:right w:val="nil"/>
            </w:tcBorders>
            <w:shd w:val="clear" w:color="000000" w:fill="D8D8D8"/>
          </w:tcPr>
          <w:p w14:paraId="1AD6F910" w14:textId="77777777" w:rsidR="00460883" w:rsidRPr="0035702D" w:rsidRDefault="00460883" w:rsidP="00CE1EA2">
            <w:pPr>
              <w:spacing w:line="360" w:lineRule="auto"/>
              <w:jc w:val="center"/>
              <w:rPr>
                <w:b/>
                <w:bCs/>
                <w:color w:val="000000"/>
              </w:rPr>
            </w:pPr>
          </w:p>
        </w:tc>
        <w:tc>
          <w:tcPr>
            <w:tcW w:w="8654" w:type="dxa"/>
            <w:gridSpan w:val="8"/>
            <w:tcBorders>
              <w:top w:val="nil"/>
              <w:left w:val="nil"/>
              <w:bottom w:val="nil"/>
              <w:right w:val="nil"/>
            </w:tcBorders>
            <w:shd w:val="clear" w:color="000000" w:fill="D8D8D8"/>
            <w:noWrap/>
            <w:vAlign w:val="bottom"/>
            <w:hideMark/>
          </w:tcPr>
          <w:p w14:paraId="441DA70D" w14:textId="77777777" w:rsidR="00460883" w:rsidRPr="0035702D" w:rsidRDefault="00460883" w:rsidP="00CE1EA2">
            <w:pPr>
              <w:spacing w:line="360" w:lineRule="auto"/>
              <w:jc w:val="center"/>
              <w:rPr>
                <w:b/>
                <w:bCs/>
                <w:color w:val="000000"/>
              </w:rPr>
            </w:pPr>
            <w:r w:rsidRPr="0035702D">
              <w:rPr>
                <w:b/>
                <w:bCs/>
                <w:color w:val="000000"/>
              </w:rPr>
              <w:t xml:space="preserve">El Carrizal </w:t>
            </w:r>
          </w:p>
        </w:tc>
      </w:tr>
      <w:tr w:rsidR="007F5390" w:rsidRPr="0035702D" w14:paraId="70E73675" w14:textId="77777777" w:rsidTr="005844E6">
        <w:trPr>
          <w:trHeight w:val="316"/>
        </w:trPr>
        <w:tc>
          <w:tcPr>
            <w:tcW w:w="1861" w:type="dxa"/>
            <w:gridSpan w:val="2"/>
            <w:tcBorders>
              <w:top w:val="nil"/>
              <w:left w:val="nil"/>
              <w:bottom w:val="nil"/>
              <w:right w:val="nil"/>
            </w:tcBorders>
            <w:shd w:val="clear" w:color="auto" w:fill="auto"/>
            <w:noWrap/>
            <w:vAlign w:val="center"/>
            <w:hideMark/>
          </w:tcPr>
          <w:p w14:paraId="1C339BE1" w14:textId="77777777" w:rsidR="00460883" w:rsidRPr="00460883" w:rsidRDefault="00460883" w:rsidP="00CE1EA2">
            <w:pPr>
              <w:spacing w:line="360" w:lineRule="auto"/>
              <w:jc w:val="center"/>
              <w:rPr>
                <w:i/>
                <w:iCs/>
                <w:color w:val="000000"/>
              </w:rPr>
            </w:pPr>
            <w:r w:rsidRPr="00460883">
              <w:rPr>
                <w:i/>
                <w:iCs/>
                <w:color w:val="000000"/>
                <w:sz w:val="22"/>
                <w:szCs w:val="22"/>
              </w:rPr>
              <w:t>Fst</w:t>
            </w:r>
          </w:p>
        </w:tc>
        <w:tc>
          <w:tcPr>
            <w:tcW w:w="1253" w:type="dxa"/>
            <w:tcBorders>
              <w:top w:val="nil"/>
              <w:left w:val="nil"/>
              <w:bottom w:val="single" w:sz="4" w:space="0" w:color="auto"/>
              <w:right w:val="nil"/>
            </w:tcBorders>
            <w:shd w:val="clear" w:color="000000" w:fill="F2F2F2"/>
            <w:noWrap/>
            <w:vAlign w:val="center"/>
            <w:hideMark/>
          </w:tcPr>
          <w:p w14:paraId="02EFCE00" w14:textId="77777777" w:rsidR="00460883" w:rsidRPr="00460883" w:rsidRDefault="00460883" w:rsidP="00CE1EA2">
            <w:pPr>
              <w:spacing w:line="360" w:lineRule="auto"/>
              <w:jc w:val="center"/>
              <w:rPr>
                <w:color w:val="000000"/>
              </w:rPr>
            </w:pPr>
            <w:r w:rsidRPr="00460883">
              <w:rPr>
                <w:color w:val="000000"/>
                <w:sz w:val="22"/>
                <w:szCs w:val="22"/>
              </w:rPr>
              <w:t>Pre-spray</w:t>
            </w:r>
          </w:p>
        </w:tc>
        <w:tc>
          <w:tcPr>
            <w:tcW w:w="1666" w:type="dxa"/>
            <w:tcBorders>
              <w:top w:val="nil"/>
              <w:left w:val="nil"/>
              <w:bottom w:val="single" w:sz="4" w:space="0" w:color="auto"/>
              <w:right w:val="nil"/>
            </w:tcBorders>
            <w:shd w:val="clear" w:color="000000" w:fill="F2F2F2"/>
            <w:noWrap/>
            <w:vAlign w:val="center"/>
            <w:hideMark/>
          </w:tcPr>
          <w:p w14:paraId="44BE7F83" w14:textId="77777777" w:rsidR="00460883" w:rsidRPr="00460883" w:rsidRDefault="00B11B7B" w:rsidP="00CE1EA2">
            <w:pPr>
              <w:spacing w:line="360" w:lineRule="auto"/>
              <w:jc w:val="center"/>
              <w:rPr>
                <w:color w:val="000000"/>
              </w:rPr>
            </w:pPr>
            <w:r>
              <w:rPr>
                <w:color w:val="000000"/>
                <w:sz w:val="22"/>
                <w:szCs w:val="22"/>
              </w:rPr>
              <w:t>8 months p</w:t>
            </w:r>
            <w:r w:rsidR="00460883" w:rsidRPr="00460883">
              <w:rPr>
                <w:color w:val="000000"/>
                <w:sz w:val="22"/>
                <w:szCs w:val="22"/>
              </w:rPr>
              <w:t>ost-spray</w:t>
            </w:r>
          </w:p>
        </w:tc>
        <w:tc>
          <w:tcPr>
            <w:tcW w:w="1749" w:type="dxa"/>
            <w:tcBorders>
              <w:top w:val="nil"/>
              <w:left w:val="nil"/>
              <w:bottom w:val="single" w:sz="4" w:space="0" w:color="auto"/>
              <w:right w:val="nil"/>
            </w:tcBorders>
            <w:shd w:val="clear" w:color="000000" w:fill="F2F2F2"/>
            <w:noWrap/>
            <w:vAlign w:val="center"/>
            <w:hideMark/>
          </w:tcPr>
          <w:p w14:paraId="5B2E9032" w14:textId="77777777" w:rsidR="00460883" w:rsidRPr="00460883" w:rsidRDefault="00B11B7B" w:rsidP="00CE1EA2">
            <w:pPr>
              <w:spacing w:line="360" w:lineRule="auto"/>
              <w:jc w:val="center"/>
              <w:rPr>
                <w:color w:val="000000"/>
              </w:rPr>
            </w:pPr>
            <w:r>
              <w:rPr>
                <w:color w:val="000000"/>
                <w:sz w:val="22"/>
                <w:szCs w:val="22"/>
              </w:rPr>
              <w:t>22 months</w:t>
            </w:r>
            <w:r w:rsidR="00460883" w:rsidRPr="00460883">
              <w:rPr>
                <w:color w:val="000000"/>
                <w:sz w:val="22"/>
                <w:szCs w:val="22"/>
              </w:rPr>
              <w:t xml:space="preserve"> post-spray </w:t>
            </w:r>
          </w:p>
        </w:tc>
        <w:tc>
          <w:tcPr>
            <w:tcW w:w="708" w:type="dxa"/>
            <w:tcBorders>
              <w:top w:val="nil"/>
              <w:left w:val="nil"/>
              <w:bottom w:val="single" w:sz="4" w:space="0" w:color="auto"/>
              <w:right w:val="nil"/>
            </w:tcBorders>
          </w:tcPr>
          <w:p w14:paraId="245EA336" w14:textId="77777777" w:rsidR="00460883" w:rsidRDefault="00460883" w:rsidP="00CE1EA2">
            <w:pPr>
              <w:spacing w:line="360" w:lineRule="auto"/>
              <w:jc w:val="center"/>
              <w:rPr>
                <w:i/>
                <w:color w:val="000000"/>
              </w:rPr>
            </w:pPr>
          </w:p>
          <w:p w14:paraId="5DA8084F" w14:textId="77777777" w:rsidR="00460883" w:rsidRPr="00460883" w:rsidRDefault="00460883" w:rsidP="00CE1EA2">
            <w:pPr>
              <w:spacing w:line="360" w:lineRule="auto"/>
              <w:jc w:val="center"/>
              <w:rPr>
                <w:i/>
                <w:color w:val="000000"/>
                <w:vertAlign w:val="subscript"/>
              </w:rPr>
            </w:pPr>
            <w:r w:rsidRPr="00460883">
              <w:rPr>
                <w:i/>
                <w:color w:val="000000"/>
                <w:sz w:val="22"/>
                <w:szCs w:val="22"/>
              </w:rPr>
              <w:t>F</w:t>
            </w:r>
            <w:r w:rsidRPr="00460883">
              <w:rPr>
                <w:i/>
                <w:color w:val="000000"/>
                <w:sz w:val="22"/>
                <w:szCs w:val="22"/>
                <w:vertAlign w:val="subscript"/>
              </w:rPr>
              <w:t>IS</w:t>
            </w:r>
          </w:p>
        </w:tc>
        <w:tc>
          <w:tcPr>
            <w:tcW w:w="708" w:type="dxa"/>
            <w:tcBorders>
              <w:top w:val="nil"/>
              <w:left w:val="nil"/>
              <w:bottom w:val="single" w:sz="4" w:space="0" w:color="auto"/>
              <w:right w:val="nil"/>
            </w:tcBorders>
            <w:shd w:val="clear" w:color="auto" w:fill="auto"/>
            <w:noWrap/>
            <w:vAlign w:val="center"/>
            <w:hideMark/>
          </w:tcPr>
          <w:p w14:paraId="1253B9A9" w14:textId="77777777" w:rsidR="00460883" w:rsidRDefault="00460883" w:rsidP="00CE1EA2">
            <w:pPr>
              <w:spacing w:line="360" w:lineRule="auto"/>
              <w:jc w:val="center"/>
              <w:rPr>
                <w:color w:val="000000"/>
              </w:rPr>
            </w:pPr>
          </w:p>
          <w:p w14:paraId="31063EA5" w14:textId="77777777" w:rsidR="00460883" w:rsidRPr="00460883" w:rsidRDefault="00460883" w:rsidP="00CE1EA2">
            <w:pPr>
              <w:spacing w:line="360" w:lineRule="auto"/>
              <w:jc w:val="center"/>
              <w:rPr>
                <w:color w:val="000000"/>
              </w:rPr>
            </w:pPr>
            <w:r w:rsidRPr="00460883">
              <w:rPr>
                <w:color w:val="000000"/>
                <w:sz w:val="22"/>
                <w:szCs w:val="22"/>
              </w:rPr>
              <w:t>Pi</w:t>
            </w:r>
          </w:p>
        </w:tc>
        <w:tc>
          <w:tcPr>
            <w:tcW w:w="708" w:type="dxa"/>
            <w:tcBorders>
              <w:top w:val="nil"/>
              <w:left w:val="nil"/>
              <w:bottom w:val="single" w:sz="4" w:space="0" w:color="000000"/>
              <w:right w:val="nil"/>
            </w:tcBorders>
            <w:shd w:val="clear" w:color="auto" w:fill="auto"/>
            <w:vAlign w:val="bottom"/>
            <w:hideMark/>
          </w:tcPr>
          <w:p w14:paraId="579E06E6" w14:textId="77777777" w:rsidR="00460883" w:rsidRPr="00460883" w:rsidRDefault="00460883" w:rsidP="00CE1EA2">
            <w:pPr>
              <w:spacing w:line="360" w:lineRule="auto"/>
              <w:jc w:val="center"/>
              <w:rPr>
                <w:color w:val="000000"/>
              </w:rPr>
            </w:pPr>
            <w:r w:rsidRPr="00460883">
              <w:rPr>
                <w:color w:val="000000"/>
                <w:sz w:val="22"/>
                <w:szCs w:val="22"/>
              </w:rPr>
              <w:t>Het</w:t>
            </w:r>
            <w:r w:rsidRPr="00460883">
              <w:rPr>
                <w:color w:val="000000"/>
                <w:sz w:val="22"/>
                <w:szCs w:val="22"/>
                <w:vertAlign w:val="subscript"/>
              </w:rPr>
              <w:t>Ex</w:t>
            </w:r>
          </w:p>
        </w:tc>
        <w:tc>
          <w:tcPr>
            <w:tcW w:w="711" w:type="dxa"/>
            <w:tcBorders>
              <w:top w:val="nil"/>
              <w:left w:val="nil"/>
              <w:bottom w:val="single" w:sz="4" w:space="0" w:color="000000"/>
              <w:right w:val="nil"/>
            </w:tcBorders>
            <w:shd w:val="clear" w:color="auto" w:fill="auto"/>
            <w:vAlign w:val="bottom"/>
            <w:hideMark/>
          </w:tcPr>
          <w:p w14:paraId="647B7FEB" w14:textId="77777777" w:rsidR="00460883" w:rsidRPr="00460883" w:rsidRDefault="00460883" w:rsidP="00CE1EA2">
            <w:pPr>
              <w:spacing w:line="360" w:lineRule="auto"/>
              <w:jc w:val="center"/>
              <w:rPr>
                <w:color w:val="000000"/>
              </w:rPr>
            </w:pPr>
            <w:r w:rsidRPr="00460883">
              <w:rPr>
                <w:color w:val="000000"/>
                <w:sz w:val="22"/>
                <w:szCs w:val="22"/>
              </w:rPr>
              <w:t>Het</w:t>
            </w:r>
            <w:r w:rsidRPr="00460883">
              <w:rPr>
                <w:color w:val="000000"/>
                <w:sz w:val="22"/>
                <w:szCs w:val="22"/>
                <w:vertAlign w:val="subscript"/>
              </w:rPr>
              <w:t>Ob</w:t>
            </w:r>
          </w:p>
        </w:tc>
      </w:tr>
      <w:tr w:rsidR="007F5390" w:rsidRPr="0035702D" w14:paraId="31AB9976" w14:textId="77777777" w:rsidTr="005844E6">
        <w:trPr>
          <w:trHeight w:val="737"/>
        </w:trPr>
        <w:tc>
          <w:tcPr>
            <w:tcW w:w="1861" w:type="dxa"/>
            <w:gridSpan w:val="2"/>
            <w:tcBorders>
              <w:top w:val="nil"/>
              <w:left w:val="nil"/>
              <w:bottom w:val="nil"/>
              <w:right w:val="nil"/>
            </w:tcBorders>
            <w:shd w:val="clear" w:color="000000" w:fill="F2F2F2"/>
            <w:noWrap/>
            <w:vAlign w:val="center"/>
            <w:hideMark/>
          </w:tcPr>
          <w:p w14:paraId="71210968" w14:textId="77777777" w:rsidR="00460883" w:rsidRPr="00460883" w:rsidRDefault="00460883" w:rsidP="00CE1EA2">
            <w:pPr>
              <w:spacing w:line="360" w:lineRule="auto"/>
              <w:jc w:val="center"/>
              <w:rPr>
                <w:color w:val="000000"/>
              </w:rPr>
            </w:pPr>
            <w:r w:rsidRPr="00460883">
              <w:rPr>
                <w:color w:val="000000"/>
                <w:sz w:val="22"/>
                <w:szCs w:val="22"/>
              </w:rPr>
              <w:t>Pre-spray</w:t>
            </w:r>
          </w:p>
        </w:tc>
        <w:tc>
          <w:tcPr>
            <w:tcW w:w="1253" w:type="dxa"/>
            <w:tcBorders>
              <w:top w:val="nil"/>
              <w:left w:val="nil"/>
              <w:bottom w:val="nil"/>
              <w:right w:val="nil"/>
            </w:tcBorders>
            <w:shd w:val="clear" w:color="auto" w:fill="auto"/>
            <w:noWrap/>
            <w:vAlign w:val="center"/>
            <w:hideMark/>
          </w:tcPr>
          <w:p w14:paraId="1B72D1FF" w14:textId="77777777" w:rsidR="00460883" w:rsidRPr="00460883" w:rsidRDefault="00460883" w:rsidP="00CE1EA2">
            <w:pPr>
              <w:spacing w:line="360" w:lineRule="auto"/>
              <w:jc w:val="center"/>
              <w:rPr>
                <w:color w:val="000000"/>
              </w:rPr>
            </w:pPr>
            <w:r w:rsidRPr="00460883">
              <w:rPr>
                <w:color w:val="000000"/>
                <w:sz w:val="22"/>
                <w:szCs w:val="22"/>
              </w:rPr>
              <w:t>0</w:t>
            </w:r>
          </w:p>
        </w:tc>
        <w:tc>
          <w:tcPr>
            <w:tcW w:w="1666" w:type="dxa"/>
            <w:tcBorders>
              <w:top w:val="nil"/>
              <w:left w:val="nil"/>
              <w:bottom w:val="nil"/>
              <w:right w:val="nil"/>
            </w:tcBorders>
            <w:shd w:val="clear" w:color="000000" w:fill="D8D8D8"/>
            <w:noWrap/>
            <w:vAlign w:val="center"/>
            <w:hideMark/>
          </w:tcPr>
          <w:p w14:paraId="1EEED6D1" w14:textId="77777777" w:rsidR="00460883" w:rsidRPr="00460883" w:rsidRDefault="00460883" w:rsidP="00CE1EA2">
            <w:pPr>
              <w:spacing w:line="360" w:lineRule="auto"/>
              <w:jc w:val="center"/>
            </w:pPr>
            <w:r w:rsidRPr="00460883">
              <w:rPr>
                <w:sz w:val="22"/>
                <w:szCs w:val="22"/>
              </w:rPr>
              <w:t>0.0057</w:t>
            </w:r>
          </w:p>
        </w:tc>
        <w:tc>
          <w:tcPr>
            <w:tcW w:w="1749" w:type="dxa"/>
            <w:tcBorders>
              <w:top w:val="nil"/>
              <w:left w:val="nil"/>
              <w:bottom w:val="nil"/>
              <w:right w:val="single" w:sz="4" w:space="0" w:color="auto"/>
            </w:tcBorders>
            <w:shd w:val="clear" w:color="000000" w:fill="D8D8D8"/>
            <w:noWrap/>
            <w:vAlign w:val="center"/>
            <w:hideMark/>
          </w:tcPr>
          <w:p w14:paraId="4BB3C5B9" w14:textId="77777777" w:rsidR="00460883" w:rsidRPr="00460883" w:rsidRDefault="00460883" w:rsidP="00CE1EA2">
            <w:pPr>
              <w:spacing w:line="360" w:lineRule="auto"/>
              <w:jc w:val="center"/>
            </w:pPr>
            <w:r w:rsidRPr="00460883">
              <w:rPr>
                <w:sz w:val="22"/>
                <w:szCs w:val="22"/>
              </w:rPr>
              <w:t>0.0053</w:t>
            </w:r>
          </w:p>
        </w:tc>
        <w:tc>
          <w:tcPr>
            <w:tcW w:w="708" w:type="dxa"/>
            <w:tcBorders>
              <w:top w:val="nil"/>
              <w:left w:val="nil"/>
              <w:bottom w:val="nil"/>
              <w:right w:val="nil"/>
            </w:tcBorders>
            <w:vAlign w:val="center"/>
          </w:tcPr>
          <w:p w14:paraId="4AB53415" w14:textId="77777777" w:rsidR="00460883" w:rsidRPr="00460883" w:rsidRDefault="00460883" w:rsidP="005844E6">
            <w:pPr>
              <w:spacing w:line="360" w:lineRule="auto"/>
              <w:jc w:val="center"/>
              <w:rPr>
                <w:color w:val="000000"/>
              </w:rPr>
            </w:pPr>
            <w:r>
              <w:rPr>
                <w:color w:val="000000"/>
                <w:sz w:val="22"/>
                <w:szCs w:val="22"/>
              </w:rPr>
              <w:t>0.290</w:t>
            </w:r>
          </w:p>
        </w:tc>
        <w:tc>
          <w:tcPr>
            <w:tcW w:w="708" w:type="dxa"/>
            <w:tcBorders>
              <w:top w:val="nil"/>
              <w:left w:val="nil"/>
              <w:bottom w:val="nil"/>
              <w:right w:val="nil"/>
            </w:tcBorders>
            <w:shd w:val="clear" w:color="auto" w:fill="auto"/>
            <w:noWrap/>
            <w:vAlign w:val="center"/>
            <w:hideMark/>
          </w:tcPr>
          <w:p w14:paraId="249BD65C" w14:textId="77777777" w:rsidR="00460883" w:rsidRPr="00460883" w:rsidRDefault="00460883" w:rsidP="00CE1EA2">
            <w:pPr>
              <w:spacing w:line="360" w:lineRule="auto"/>
              <w:jc w:val="center"/>
              <w:rPr>
                <w:color w:val="000000"/>
              </w:rPr>
            </w:pPr>
            <w:r w:rsidRPr="00460883">
              <w:rPr>
                <w:color w:val="000000"/>
                <w:sz w:val="22"/>
                <w:szCs w:val="22"/>
              </w:rPr>
              <w:t>0.065</w:t>
            </w:r>
          </w:p>
        </w:tc>
        <w:tc>
          <w:tcPr>
            <w:tcW w:w="708" w:type="dxa"/>
            <w:tcBorders>
              <w:top w:val="nil"/>
              <w:left w:val="nil"/>
              <w:bottom w:val="nil"/>
              <w:right w:val="nil"/>
            </w:tcBorders>
            <w:shd w:val="clear" w:color="auto" w:fill="auto"/>
            <w:noWrap/>
            <w:vAlign w:val="center"/>
            <w:hideMark/>
          </w:tcPr>
          <w:p w14:paraId="097B3AE7" w14:textId="77777777" w:rsidR="00460883" w:rsidRPr="00460883" w:rsidRDefault="00460883" w:rsidP="00CE1EA2">
            <w:pPr>
              <w:spacing w:line="360" w:lineRule="auto"/>
              <w:jc w:val="center"/>
              <w:rPr>
                <w:color w:val="000000"/>
              </w:rPr>
            </w:pPr>
            <w:r w:rsidRPr="00460883">
              <w:rPr>
                <w:color w:val="000000"/>
                <w:sz w:val="22"/>
                <w:szCs w:val="22"/>
              </w:rPr>
              <w:t>0.065</w:t>
            </w:r>
          </w:p>
        </w:tc>
        <w:tc>
          <w:tcPr>
            <w:tcW w:w="711" w:type="dxa"/>
            <w:tcBorders>
              <w:top w:val="nil"/>
              <w:left w:val="nil"/>
              <w:bottom w:val="nil"/>
              <w:right w:val="nil"/>
            </w:tcBorders>
            <w:shd w:val="clear" w:color="auto" w:fill="auto"/>
            <w:noWrap/>
            <w:vAlign w:val="center"/>
            <w:hideMark/>
          </w:tcPr>
          <w:p w14:paraId="578F5B3A" w14:textId="77777777" w:rsidR="00460883" w:rsidRPr="00460883" w:rsidRDefault="00460883" w:rsidP="00CE1EA2">
            <w:pPr>
              <w:spacing w:line="360" w:lineRule="auto"/>
              <w:jc w:val="center"/>
              <w:rPr>
                <w:color w:val="000000"/>
              </w:rPr>
            </w:pPr>
            <w:r w:rsidRPr="00460883">
              <w:rPr>
                <w:color w:val="000000"/>
                <w:sz w:val="22"/>
                <w:szCs w:val="22"/>
              </w:rPr>
              <w:t>0.034</w:t>
            </w:r>
          </w:p>
        </w:tc>
      </w:tr>
      <w:tr w:rsidR="00460883" w:rsidRPr="0035702D" w14:paraId="6B660986" w14:textId="77777777" w:rsidTr="005844E6">
        <w:trPr>
          <w:trHeight w:val="455"/>
        </w:trPr>
        <w:tc>
          <w:tcPr>
            <w:tcW w:w="1861" w:type="dxa"/>
            <w:gridSpan w:val="2"/>
            <w:tcBorders>
              <w:top w:val="nil"/>
              <w:left w:val="nil"/>
              <w:bottom w:val="nil"/>
              <w:right w:val="nil"/>
            </w:tcBorders>
            <w:shd w:val="clear" w:color="000000" w:fill="F2F2F2"/>
            <w:noWrap/>
            <w:vAlign w:val="center"/>
            <w:hideMark/>
          </w:tcPr>
          <w:p w14:paraId="1F2B1218" w14:textId="77777777" w:rsidR="00460883" w:rsidRPr="00460883" w:rsidRDefault="00CE7DF2" w:rsidP="00CE1EA2">
            <w:pPr>
              <w:spacing w:line="360" w:lineRule="auto"/>
              <w:jc w:val="center"/>
              <w:rPr>
                <w:color w:val="000000"/>
              </w:rPr>
            </w:pPr>
            <w:r>
              <w:rPr>
                <w:color w:val="000000"/>
                <w:sz w:val="22"/>
                <w:szCs w:val="22"/>
              </w:rPr>
              <w:t>8 months</w:t>
            </w:r>
            <w:r w:rsidR="00460883" w:rsidRPr="00460883">
              <w:rPr>
                <w:color w:val="000000"/>
                <w:sz w:val="22"/>
                <w:szCs w:val="22"/>
              </w:rPr>
              <w:t xml:space="preserve"> post-spray</w:t>
            </w:r>
          </w:p>
        </w:tc>
        <w:tc>
          <w:tcPr>
            <w:tcW w:w="1253" w:type="dxa"/>
            <w:tcBorders>
              <w:top w:val="nil"/>
              <w:left w:val="nil"/>
              <w:bottom w:val="nil"/>
              <w:right w:val="nil"/>
            </w:tcBorders>
            <w:shd w:val="clear" w:color="auto" w:fill="auto"/>
            <w:noWrap/>
            <w:vAlign w:val="center"/>
            <w:hideMark/>
          </w:tcPr>
          <w:p w14:paraId="5261EE78" w14:textId="77777777" w:rsidR="00460883" w:rsidRPr="00460883" w:rsidRDefault="00460883" w:rsidP="00CE1EA2">
            <w:pPr>
              <w:spacing w:line="360" w:lineRule="auto"/>
              <w:jc w:val="center"/>
              <w:rPr>
                <w:color w:val="000000"/>
              </w:rPr>
            </w:pPr>
          </w:p>
        </w:tc>
        <w:tc>
          <w:tcPr>
            <w:tcW w:w="1666" w:type="dxa"/>
            <w:tcBorders>
              <w:top w:val="nil"/>
              <w:left w:val="nil"/>
              <w:bottom w:val="nil"/>
              <w:right w:val="nil"/>
            </w:tcBorders>
            <w:shd w:val="clear" w:color="auto" w:fill="auto"/>
            <w:noWrap/>
            <w:vAlign w:val="center"/>
            <w:hideMark/>
          </w:tcPr>
          <w:p w14:paraId="120663F0" w14:textId="77777777" w:rsidR="00460883" w:rsidRPr="00460883" w:rsidRDefault="00460883" w:rsidP="00CE1EA2">
            <w:pPr>
              <w:spacing w:line="360" w:lineRule="auto"/>
              <w:jc w:val="center"/>
            </w:pPr>
            <w:r w:rsidRPr="00460883">
              <w:rPr>
                <w:sz w:val="22"/>
                <w:szCs w:val="22"/>
              </w:rPr>
              <w:t>0</w:t>
            </w:r>
          </w:p>
        </w:tc>
        <w:tc>
          <w:tcPr>
            <w:tcW w:w="1749" w:type="dxa"/>
            <w:tcBorders>
              <w:top w:val="nil"/>
              <w:left w:val="nil"/>
              <w:bottom w:val="nil"/>
              <w:right w:val="single" w:sz="4" w:space="0" w:color="auto"/>
            </w:tcBorders>
            <w:shd w:val="clear" w:color="000000" w:fill="BFBFBF"/>
            <w:noWrap/>
            <w:vAlign w:val="center"/>
            <w:hideMark/>
          </w:tcPr>
          <w:p w14:paraId="1A34A8B6" w14:textId="77777777" w:rsidR="00460883" w:rsidRPr="00460883" w:rsidRDefault="00460883" w:rsidP="00CE1EA2">
            <w:pPr>
              <w:spacing w:line="360" w:lineRule="auto"/>
              <w:jc w:val="center"/>
            </w:pPr>
            <w:r w:rsidRPr="00460883">
              <w:rPr>
                <w:sz w:val="22"/>
                <w:szCs w:val="22"/>
              </w:rPr>
              <w:t>0.0085</w:t>
            </w:r>
          </w:p>
        </w:tc>
        <w:tc>
          <w:tcPr>
            <w:tcW w:w="708" w:type="dxa"/>
            <w:tcBorders>
              <w:top w:val="nil"/>
              <w:left w:val="nil"/>
              <w:bottom w:val="nil"/>
              <w:right w:val="nil"/>
            </w:tcBorders>
          </w:tcPr>
          <w:p w14:paraId="7138FC45" w14:textId="77777777" w:rsidR="00460883" w:rsidRDefault="00460883" w:rsidP="00CE1EA2">
            <w:pPr>
              <w:spacing w:line="360" w:lineRule="auto"/>
              <w:jc w:val="center"/>
              <w:rPr>
                <w:color w:val="000000"/>
              </w:rPr>
            </w:pPr>
          </w:p>
          <w:p w14:paraId="3232DF13" w14:textId="77777777" w:rsidR="00460883" w:rsidRPr="00460883" w:rsidRDefault="00460883" w:rsidP="00460883">
            <w:pPr>
              <w:spacing w:line="360" w:lineRule="auto"/>
              <w:jc w:val="center"/>
              <w:rPr>
                <w:color w:val="000000"/>
              </w:rPr>
            </w:pPr>
            <w:r>
              <w:rPr>
                <w:color w:val="000000"/>
                <w:sz w:val="22"/>
                <w:szCs w:val="22"/>
              </w:rPr>
              <w:t>0.154</w:t>
            </w:r>
          </w:p>
        </w:tc>
        <w:tc>
          <w:tcPr>
            <w:tcW w:w="708" w:type="dxa"/>
            <w:tcBorders>
              <w:top w:val="nil"/>
              <w:left w:val="nil"/>
              <w:bottom w:val="nil"/>
              <w:right w:val="nil"/>
            </w:tcBorders>
            <w:shd w:val="clear" w:color="auto" w:fill="auto"/>
            <w:noWrap/>
            <w:vAlign w:val="center"/>
            <w:hideMark/>
          </w:tcPr>
          <w:p w14:paraId="64A4A70E" w14:textId="77777777" w:rsidR="00460883" w:rsidRDefault="00460883" w:rsidP="00CE1EA2">
            <w:pPr>
              <w:spacing w:line="360" w:lineRule="auto"/>
              <w:jc w:val="center"/>
              <w:rPr>
                <w:color w:val="000000"/>
              </w:rPr>
            </w:pPr>
          </w:p>
          <w:p w14:paraId="1BA9A50C" w14:textId="77777777" w:rsidR="00460883" w:rsidRPr="00460883" w:rsidRDefault="00460883" w:rsidP="00460883">
            <w:pPr>
              <w:spacing w:line="360" w:lineRule="auto"/>
              <w:rPr>
                <w:color w:val="000000"/>
              </w:rPr>
            </w:pPr>
            <w:r w:rsidRPr="00460883">
              <w:rPr>
                <w:color w:val="000000"/>
                <w:sz w:val="22"/>
                <w:szCs w:val="22"/>
              </w:rPr>
              <w:t>0.058</w:t>
            </w:r>
          </w:p>
        </w:tc>
        <w:tc>
          <w:tcPr>
            <w:tcW w:w="708" w:type="dxa"/>
            <w:tcBorders>
              <w:top w:val="nil"/>
              <w:left w:val="nil"/>
              <w:bottom w:val="nil"/>
              <w:right w:val="nil"/>
            </w:tcBorders>
            <w:shd w:val="clear" w:color="auto" w:fill="auto"/>
            <w:noWrap/>
            <w:vAlign w:val="center"/>
            <w:hideMark/>
          </w:tcPr>
          <w:p w14:paraId="562D727C" w14:textId="77777777" w:rsidR="00460883" w:rsidRDefault="00460883" w:rsidP="00CE1EA2">
            <w:pPr>
              <w:spacing w:line="360" w:lineRule="auto"/>
              <w:jc w:val="center"/>
              <w:rPr>
                <w:color w:val="000000"/>
              </w:rPr>
            </w:pPr>
          </w:p>
          <w:p w14:paraId="288DD092" w14:textId="77777777" w:rsidR="00460883" w:rsidRPr="00460883" w:rsidRDefault="00460883" w:rsidP="00CE1EA2">
            <w:pPr>
              <w:spacing w:line="360" w:lineRule="auto"/>
              <w:jc w:val="center"/>
              <w:rPr>
                <w:color w:val="000000"/>
              </w:rPr>
            </w:pPr>
            <w:r w:rsidRPr="00460883">
              <w:rPr>
                <w:color w:val="000000"/>
                <w:sz w:val="22"/>
                <w:szCs w:val="22"/>
              </w:rPr>
              <w:t>0.057</w:t>
            </w:r>
          </w:p>
        </w:tc>
        <w:tc>
          <w:tcPr>
            <w:tcW w:w="711" w:type="dxa"/>
            <w:tcBorders>
              <w:top w:val="nil"/>
              <w:left w:val="nil"/>
              <w:bottom w:val="nil"/>
              <w:right w:val="nil"/>
            </w:tcBorders>
            <w:shd w:val="clear" w:color="auto" w:fill="auto"/>
            <w:noWrap/>
            <w:vAlign w:val="center"/>
            <w:hideMark/>
          </w:tcPr>
          <w:p w14:paraId="63873C7D" w14:textId="77777777" w:rsidR="00460883" w:rsidRDefault="00460883" w:rsidP="00CE1EA2">
            <w:pPr>
              <w:spacing w:line="360" w:lineRule="auto"/>
              <w:jc w:val="center"/>
              <w:rPr>
                <w:color w:val="000000"/>
              </w:rPr>
            </w:pPr>
          </w:p>
          <w:p w14:paraId="5628843D" w14:textId="77777777" w:rsidR="00460883" w:rsidRPr="00460883" w:rsidRDefault="00460883" w:rsidP="00CE1EA2">
            <w:pPr>
              <w:spacing w:line="360" w:lineRule="auto"/>
              <w:jc w:val="center"/>
              <w:rPr>
                <w:color w:val="000000"/>
              </w:rPr>
            </w:pPr>
            <w:r w:rsidRPr="00460883">
              <w:rPr>
                <w:color w:val="000000"/>
                <w:sz w:val="22"/>
                <w:szCs w:val="22"/>
              </w:rPr>
              <w:t>0.033</w:t>
            </w:r>
          </w:p>
        </w:tc>
      </w:tr>
      <w:tr w:rsidR="00460883" w:rsidRPr="0035702D" w14:paraId="20F0DF8E" w14:textId="77777777" w:rsidTr="005844E6">
        <w:trPr>
          <w:trHeight w:val="265"/>
        </w:trPr>
        <w:tc>
          <w:tcPr>
            <w:tcW w:w="1861" w:type="dxa"/>
            <w:gridSpan w:val="2"/>
            <w:tcBorders>
              <w:top w:val="nil"/>
              <w:left w:val="nil"/>
              <w:bottom w:val="nil"/>
              <w:right w:val="nil"/>
            </w:tcBorders>
            <w:shd w:val="clear" w:color="000000" w:fill="F2F2F2"/>
            <w:noWrap/>
            <w:vAlign w:val="center"/>
            <w:hideMark/>
          </w:tcPr>
          <w:p w14:paraId="44885310" w14:textId="77777777" w:rsidR="00460883" w:rsidRPr="00460883" w:rsidRDefault="00CE7DF2" w:rsidP="00CE1EA2">
            <w:pPr>
              <w:spacing w:line="360" w:lineRule="auto"/>
              <w:jc w:val="center"/>
              <w:rPr>
                <w:color w:val="000000"/>
              </w:rPr>
            </w:pPr>
            <w:r>
              <w:rPr>
                <w:color w:val="000000"/>
                <w:sz w:val="22"/>
                <w:szCs w:val="22"/>
              </w:rPr>
              <w:t>22 months</w:t>
            </w:r>
            <w:r w:rsidR="00460883" w:rsidRPr="00460883">
              <w:rPr>
                <w:color w:val="000000"/>
                <w:sz w:val="22"/>
                <w:szCs w:val="22"/>
              </w:rPr>
              <w:t xml:space="preserve"> post-sp</w:t>
            </w:r>
            <w:r w:rsidR="00460883">
              <w:rPr>
                <w:color w:val="000000"/>
                <w:sz w:val="22"/>
                <w:szCs w:val="22"/>
              </w:rPr>
              <w:t>ra</w:t>
            </w:r>
            <w:r w:rsidR="00460883" w:rsidRPr="00460883">
              <w:rPr>
                <w:color w:val="000000"/>
                <w:sz w:val="22"/>
                <w:szCs w:val="22"/>
              </w:rPr>
              <w:t>y</w:t>
            </w:r>
          </w:p>
        </w:tc>
        <w:tc>
          <w:tcPr>
            <w:tcW w:w="1253" w:type="dxa"/>
            <w:tcBorders>
              <w:top w:val="nil"/>
              <w:left w:val="nil"/>
              <w:bottom w:val="nil"/>
              <w:right w:val="nil"/>
            </w:tcBorders>
            <w:shd w:val="clear" w:color="auto" w:fill="auto"/>
            <w:noWrap/>
            <w:vAlign w:val="center"/>
            <w:hideMark/>
          </w:tcPr>
          <w:p w14:paraId="3CE7708B" w14:textId="77777777" w:rsidR="00460883" w:rsidRPr="00460883" w:rsidRDefault="00460883" w:rsidP="00CE1EA2">
            <w:pPr>
              <w:spacing w:line="360" w:lineRule="auto"/>
              <w:jc w:val="center"/>
              <w:rPr>
                <w:color w:val="000000"/>
              </w:rPr>
            </w:pPr>
          </w:p>
        </w:tc>
        <w:tc>
          <w:tcPr>
            <w:tcW w:w="1666" w:type="dxa"/>
            <w:tcBorders>
              <w:top w:val="nil"/>
              <w:left w:val="nil"/>
              <w:bottom w:val="nil"/>
              <w:right w:val="nil"/>
            </w:tcBorders>
            <w:shd w:val="clear" w:color="auto" w:fill="auto"/>
            <w:noWrap/>
            <w:vAlign w:val="center"/>
            <w:hideMark/>
          </w:tcPr>
          <w:p w14:paraId="15D55546" w14:textId="77777777" w:rsidR="00460883" w:rsidRPr="00460883" w:rsidRDefault="00460883" w:rsidP="00CE1EA2">
            <w:pPr>
              <w:spacing w:line="360" w:lineRule="auto"/>
              <w:jc w:val="center"/>
            </w:pPr>
          </w:p>
        </w:tc>
        <w:tc>
          <w:tcPr>
            <w:tcW w:w="1749" w:type="dxa"/>
            <w:tcBorders>
              <w:top w:val="nil"/>
              <w:left w:val="nil"/>
              <w:bottom w:val="nil"/>
              <w:right w:val="single" w:sz="4" w:space="0" w:color="auto"/>
            </w:tcBorders>
            <w:shd w:val="clear" w:color="auto" w:fill="auto"/>
            <w:noWrap/>
            <w:vAlign w:val="center"/>
            <w:hideMark/>
          </w:tcPr>
          <w:p w14:paraId="34350A90" w14:textId="77777777" w:rsidR="00460883" w:rsidRPr="00460883" w:rsidRDefault="00460883" w:rsidP="00CE1EA2">
            <w:pPr>
              <w:spacing w:line="360" w:lineRule="auto"/>
              <w:jc w:val="center"/>
            </w:pPr>
            <w:r w:rsidRPr="00460883">
              <w:rPr>
                <w:sz w:val="22"/>
                <w:szCs w:val="22"/>
              </w:rPr>
              <w:t>0</w:t>
            </w:r>
          </w:p>
        </w:tc>
        <w:tc>
          <w:tcPr>
            <w:tcW w:w="708" w:type="dxa"/>
            <w:tcBorders>
              <w:top w:val="nil"/>
              <w:left w:val="nil"/>
              <w:bottom w:val="nil"/>
              <w:right w:val="nil"/>
            </w:tcBorders>
          </w:tcPr>
          <w:p w14:paraId="71E30FA0" w14:textId="77777777" w:rsidR="00460883" w:rsidRDefault="00460883" w:rsidP="00460883">
            <w:pPr>
              <w:spacing w:line="360" w:lineRule="auto"/>
              <w:rPr>
                <w:color w:val="000000"/>
              </w:rPr>
            </w:pPr>
          </w:p>
          <w:p w14:paraId="2EDB5ABF" w14:textId="77777777" w:rsidR="00460883" w:rsidRPr="00460883" w:rsidRDefault="00460883" w:rsidP="00CE1EA2">
            <w:pPr>
              <w:spacing w:line="360" w:lineRule="auto"/>
              <w:jc w:val="center"/>
              <w:rPr>
                <w:color w:val="000000"/>
              </w:rPr>
            </w:pPr>
            <w:r>
              <w:rPr>
                <w:color w:val="000000"/>
                <w:sz w:val="22"/>
                <w:szCs w:val="22"/>
              </w:rPr>
              <w:t>0.204</w:t>
            </w:r>
          </w:p>
        </w:tc>
        <w:tc>
          <w:tcPr>
            <w:tcW w:w="708" w:type="dxa"/>
            <w:tcBorders>
              <w:top w:val="nil"/>
              <w:left w:val="nil"/>
              <w:bottom w:val="nil"/>
              <w:right w:val="nil"/>
            </w:tcBorders>
            <w:shd w:val="clear" w:color="auto" w:fill="auto"/>
            <w:noWrap/>
            <w:vAlign w:val="center"/>
            <w:hideMark/>
          </w:tcPr>
          <w:p w14:paraId="30352156" w14:textId="77777777" w:rsidR="00460883" w:rsidRDefault="00460883" w:rsidP="00CE1EA2">
            <w:pPr>
              <w:spacing w:line="360" w:lineRule="auto"/>
              <w:jc w:val="center"/>
              <w:rPr>
                <w:color w:val="000000"/>
              </w:rPr>
            </w:pPr>
          </w:p>
          <w:p w14:paraId="014CB2D1" w14:textId="77777777" w:rsidR="00460883" w:rsidRPr="00460883" w:rsidRDefault="00460883" w:rsidP="00CE1EA2">
            <w:pPr>
              <w:spacing w:line="360" w:lineRule="auto"/>
              <w:jc w:val="center"/>
              <w:rPr>
                <w:color w:val="000000"/>
              </w:rPr>
            </w:pPr>
            <w:r w:rsidRPr="00460883">
              <w:rPr>
                <w:color w:val="000000"/>
                <w:sz w:val="22"/>
                <w:szCs w:val="22"/>
              </w:rPr>
              <w:t>0.064</w:t>
            </w:r>
          </w:p>
        </w:tc>
        <w:tc>
          <w:tcPr>
            <w:tcW w:w="708" w:type="dxa"/>
            <w:tcBorders>
              <w:top w:val="nil"/>
              <w:left w:val="nil"/>
              <w:bottom w:val="nil"/>
              <w:right w:val="nil"/>
            </w:tcBorders>
            <w:shd w:val="clear" w:color="auto" w:fill="auto"/>
            <w:noWrap/>
            <w:vAlign w:val="center"/>
            <w:hideMark/>
          </w:tcPr>
          <w:p w14:paraId="7674B5D8" w14:textId="77777777" w:rsidR="00460883" w:rsidRDefault="00460883" w:rsidP="00CE1EA2">
            <w:pPr>
              <w:spacing w:line="360" w:lineRule="auto"/>
              <w:jc w:val="center"/>
              <w:rPr>
                <w:color w:val="000000"/>
              </w:rPr>
            </w:pPr>
          </w:p>
          <w:p w14:paraId="767108F7" w14:textId="77777777" w:rsidR="00460883" w:rsidRPr="00460883" w:rsidRDefault="00460883" w:rsidP="00CE1EA2">
            <w:pPr>
              <w:spacing w:line="360" w:lineRule="auto"/>
              <w:jc w:val="center"/>
              <w:rPr>
                <w:color w:val="000000"/>
              </w:rPr>
            </w:pPr>
            <w:r w:rsidRPr="00460883">
              <w:rPr>
                <w:color w:val="000000"/>
                <w:sz w:val="22"/>
                <w:szCs w:val="22"/>
              </w:rPr>
              <w:t>0.064</w:t>
            </w:r>
          </w:p>
        </w:tc>
        <w:tc>
          <w:tcPr>
            <w:tcW w:w="711" w:type="dxa"/>
            <w:tcBorders>
              <w:top w:val="nil"/>
              <w:left w:val="nil"/>
              <w:bottom w:val="nil"/>
              <w:right w:val="nil"/>
            </w:tcBorders>
            <w:shd w:val="clear" w:color="auto" w:fill="auto"/>
            <w:noWrap/>
            <w:vAlign w:val="center"/>
            <w:hideMark/>
          </w:tcPr>
          <w:p w14:paraId="6971EDE1" w14:textId="77777777" w:rsidR="00460883" w:rsidRDefault="00460883" w:rsidP="00CE1EA2">
            <w:pPr>
              <w:spacing w:line="360" w:lineRule="auto"/>
              <w:jc w:val="center"/>
              <w:rPr>
                <w:color w:val="000000"/>
              </w:rPr>
            </w:pPr>
          </w:p>
          <w:p w14:paraId="52BFBE35" w14:textId="77777777" w:rsidR="00460883" w:rsidRPr="00460883" w:rsidRDefault="00460883" w:rsidP="00CE1EA2">
            <w:pPr>
              <w:spacing w:line="360" w:lineRule="auto"/>
              <w:jc w:val="center"/>
              <w:rPr>
                <w:color w:val="000000"/>
              </w:rPr>
            </w:pPr>
            <w:r w:rsidRPr="00460883">
              <w:rPr>
                <w:color w:val="000000"/>
                <w:sz w:val="22"/>
                <w:szCs w:val="22"/>
              </w:rPr>
              <w:t>0.032</w:t>
            </w:r>
          </w:p>
        </w:tc>
      </w:tr>
    </w:tbl>
    <w:p w14:paraId="53BD1E6E" w14:textId="77777777" w:rsidR="0035702D" w:rsidRDefault="0035702D">
      <w:pPr>
        <w:spacing w:after="160" w:line="259" w:lineRule="auto"/>
        <w:jc w:val="left"/>
        <w:rPr>
          <w:sz w:val="20"/>
          <w:szCs w:val="20"/>
        </w:rPr>
      </w:pPr>
    </w:p>
    <w:tbl>
      <w:tblPr>
        <w:tblW w:w="8352" w:type="dxa"/>
        <w:tblInd w:w="93" w:type="dxa"/>
        <w:tblLook w:val="04A0" w:firstRow="1" w:lastRow="0" w:firstColumn="1" w:lastColumn="0" w:noHBand="0" w:noVBand="1"/>
      </w:tblPr>
      <w:tblGrid>
        <w:gridCol w:w="756"/>
        <w:gridCol w:w="1059"/>
        <w:gridCol w:w="1710"/>
        <w:gridCol w:w="1800"/>
        <w:gridCol w:w="756"/>
        <w:gridCol w:w="756"/>
        <w:gridCol w:w="756"/>
        <w:gridCol w:w="759"/>
      </w:tblGrid>
      <w:tr w:rsidR="00CE7DF2" w:rsidRPr="0035702D" w14:paraId="57520982" w14:textId="77777777" w:rsidTr="00CE7DF2">
        <w:trPr>
          <w:trHeight w:val="315"/>
        </w:trPr>
        <w:tc>
          <w:tcPr>
            <w:tcW w:w="756" w:type="dxa"/>
            <w:tcBorders>
              <w:top w:val="nil"/>
              <w:left w:val="nil"/>
              <w:bottom w:val="nil"/>
              <w:right w:val="nil"/>
            </w:tcBorders>
            <w:shd w:val="clear" w:color="000000" w:fill="F2F2F2"/>
          </w:tcPr>
          <w:p w14:paraId="1945459E" w14:textId="77777777" w:rsidR="00CE7DF2" w:rsidRPr="0035702D" w:rsidRDefault="00CE7DF2" w:rsidP="00CE1EA2">
            <w:pPr>
              <w:spacing w:line="360" w:lineRule="auto"/>
              <w:jc w:val="center"/>
              <w:rPr>
                <w:b/>
                <w:bCs/>
                <w:color w:val="000000"/>
              </w:rPr>
            </w:pPr>
          </w:p>
        </w:tc>
        <w:tc>
          <w:tcPr>
            <w:tcW w:w="7596" w:type="dxa"/>
            <w:gridSpan w:val="7"/>
            <w:tcBorders>
              <w:top w:val="nil"/>
              <w:left w:val="nil"/>
              <w:bottom w:val="nil"/>
              <w:right w:val="nil"/>
            </w:tcBorders>
            <w:shd w:val="clear" w:color="000000" w:fill="F2F2F2"/>
            <w:noWrap/>
            <w:vAlign w:val="bottom"/>
            <w:hideMark/>
          </w:tcPr>
          <w:p w14:paraId="118C8835" w14:textId="77777777" w:rsidR="00CE7DF2" w:rsidRPr="0035702D" w:rsidRDefault="00CE7DF2" w:rsidP="00CE1EA2">
            <w:pPr>
              <w:spacing w:line="360" w:lineRule="auto"/>
              <w:jc w:val="center"/>
              <w:rPr>
                <w:b/>
                <w:bCs/>
                <w:color w:val="000000"/>
              </w:rPr>
            </w:pPr>
            <w:r w:rsidRPr="0035702D">
              <w:rPr>
                <w:b/>
                <w:bCs/>
                <w:color w:val="000000"/>
              </w:rPr>
              <w:t xml:space="preserve">El Chaperno </w:t>
            </w:r>
          </w:p>
        </w:tc>
      </w:tr>
      <w:tr w:rsidR="00CE7DF2" w:rsidRPr="0035702D" w14:paraId="4598CFB5" w14:textId="77777777" w:rsidTr="00CE7DF2">
        <w:trPr>
          <w:trHeight w:val="375"/>
        </w:trPr>
        <w:tc>
          <w:tcPr>
            <w:tcW w:w="1815" w:type="dxa"/>
            <w:gridSpan w:val="2"/>
            <w:tcBorders>
              <w:top w:val="nil"/>
              <w:left w:val="nil"/>
              <w:bottom w:val="nil"/>
              <w:right w:val="nil"/>
            </w:tcBorders>
            <w:shd w:val="clear" w:color="auto" w:fill="auto"/>
            <w:noWrap/>
            <w:vAlign w:val="bottom"/>
            <w:hideMark/>
          </w:tcPr>
          <w:p w14:paraId="0143992C" w14:textId="77777777" w:rsidR="00CE7DF2" w:rsidRPr="0035702D" w:rsidRDefault="00CE7DF2" w:rsidP="00CE1EA2">
            <w:pPr>
              <w:spacing w:line="360" w:lineRule="auto"/>
              <w:jc w:val="center"/>
              <w:rPr>
                <w:i/>
                <w:iCs/>
                <w:color w:val="000000"/>
              </w:rPr>
            </w:pPr>
            <w:r w:rsidRPr="0035702D">
              <w:rPr>
                <w:i/>
                <w:iCs/>
                <w:color w:val="000000"/>
              </w:rPr>
              <w:t>Fst</w:t>
            </w:r>
          </w:p>
        </w:tc>
        <w:tc>
          <w:tcPr>
            <w:tcW w:w="1710" w:type="dxa"/>
            <w:tcBorders>
              <w:top w:val="nil"/>
              <w:left w:val="nil"/>
              <w:bottom w:val="single" w:sz="4" w:space="0" w:color="auto"/>
              <w:right w:val="nil"/>
            </w:tcBorders>
            <w:shd w:val="clear" w:color="000000" w:fill="D8D8D8"/>
            <w:noWrap/>
            <w:vAlign w:val="bottom"/>
            <w:hideMark/>
          </w:tcPr>
          <w:p w14:paraId="1957D167" w14:textId="77777777" w:rsidR="00CE7DF2" w:rsidRPr="0035702D" w:rsidRDefault="00CE7DF2" w:rsidP="00CE1EA2">
            <w:pPr>
              <w:spacing w:line="360" w:lineRule="auto"/>
              <w:jc w:val="center"/>
              <w:rPr>
                <w:color w:val="000000"/>
              </w:rPr>
            </w:pPr>
            <w:r>
              <w:rPr>
                <w:color w:val="000000"/>
              </w:rPr>
              <w:t>pre-dispersal</w:t>
            </w:r>
          </w:p>
        </w:tc>
        <w:tc>
          <w:tcPr>
            <w:tcW w:w="1800" w:type="dxa"/>
            <w:tcBorders>
              <w:top w:val="nil"/>
              <w:left w:val="nil"/>
              <w:bottom w:val="single" w:sz="4" w:space="0" w:color="auto"/>
              <w:right w:val="nil"/>
            </w:tcBorders>
            <w:shd w:val="clear" w:color="000000" w:fill="D8D8D8"/>
            <w:noWrap/>
            <w:vAlign w:val="bottom"/>
            <w:hideMark/>
          </w:tcPr>
          <w:p w14:paraId="59091A89" w14:textId="77777777" w:rsidR="00CE7DF2" w:rsidRPr="0035702D" w:rsidRDefault="00CE7DF2" w:rsidP="00CE1EA2">
            <w:pPr>
              <w:spacing w:line="360" w:lineRule="auto"/>
              <w:jc w:val="center"/>
              <w:rPr>
                <w:color w:val="000000"/>
              </w:rPr>
            </w:pPr>
            <w:r>
              <w:rPr>
                <w:color w:val="000000"/>
              </w:rPr>
              <w:t>post-dispersal</w:t>
            </w:r>
          </w:p>
        </w:tc>
        <w:tc>
          <w:tcPr>
            <w:tcW w:w="756" w:type="dxa"/>
            <w:tcBorders>
              <w:top w:val="nil"/>
              <w:left w:val="nil"/>
              <w:bottom w:val="single" w:sz="4" w:space="0" w:color="auto"/>
              <w:right w:val="nil"/>
            </w:tcBorders>
          </w:tcPr>
          <w:p w14:paraId="4D4BCF00" w14:textId="77777777" w:rsidR="00CE7DF2" w:rsidRPr="00CE7DF2" w:rsidRDefault="00CE7DF2" w:rsidP="00CE1EA2">
            <w:pPr>
              <w:spacing w:line="360" w:lineRule="auto"/>
              <w:jc w:val="center"/>
              <w:rPr>
                <w:i/>
                <w:color w:val="000000"/>
                <w:vertAlign w:val="subscript"/>
              </w:rPr>
            </w:pPr>
            <w:r>
              <w:rPr>
                <w:i/>
                <w:color w:val="000000"/>
              </w:rPr>
              <w:t>F</w:t>
            </w:r>
            <w:r>
              <w:rPr>
                <w:i/>
                <w:color w:val="000000"/>
                <w:vertAlign w:val="subscript"/>
              </w:rPr>
              <w:t>IS</w:t>
            </w:r>
          </w:p>
        </w:tc>
        <w:tc>
          <w:tcPr>
            <w:tcW w:w="756" w:type="dxa"/>
            <w:tcBorders>
              <w:top w:val="nil"/>
              <w:left w:val="nil"/>
              <w:bottom w:val="single" w:sz="4" w:space="0" w:color="auto"/>
              <w:right w:val="nil"/>
            </w:tcBorders>
            <w:shd w:val="clear" w:color="auto" w:fill="auto"/>
            <w:noWrap/>
            <w:vAlign w:val="bottom"/>
            <w:hideMark/>
          </w:tcPr>
          <w:p w14:paraId="70511142" w14:textId="77777777" w:rsidR="00CE7DF2" w:rsidRPr="0035702D" w:rsidRDefault="00CE7DF2" w:rsidP="00CE1EA2">
            <w:pPr>
              <w:spacing w:line="360" w:lineRule="auto"/>
              <w:jc w:val="center"/>
              <w:rPr>
                <w:color w:val="000000"/>
              </w:rPr>
            </w:pPr>
            <w:r w:rsidRPr="0035702D">
              <w:rPr>
                <w:color w:val="000000"/>
              </w:rPr>
              <w:t>Pi</w:t>
            </w:r>
          </w:p>
        </w:tc>
        <w:tc>
          <w:tcPr>
            <w:tcW w:w="756" w:type="dxa"/>
            <w:tcBorders>
              <w:top w:val="nil"/>
              <w:left w:val="nil"/>
              <w:bottom w:val="single" w:sz="4" w:space="0" w:color="000000"/>
              <w:right w:val="nil"/>
            </w:tcBorders>
            <w:shd w:val="clear" w:color="auto" w:fill="auto"/>
            <w:vAlign w:val="bottom"/>
            <w:hideMark/>
          </w:tcPr>
          <w:p w14:paraId="710FFE25" w14:textId="77777777" w:rsidR="00CE7DF2" w:rsidRPr="0035702D" w:rsidRDefault="00CE7DF2" w:rsidP="00CE1EA2">
            <w:pPr>
              <w:spacing w:line="360" w:lineRule="auto"/>
              <w:jc w:val="center"/>
              <w:rPr>
                <w:color w:val="000000"/>
              </w:rPr>
            </w:pPr>
            <w:r w:rsidRPr="0035702D">
              <w:rPr>
                <w:color w:val="000000"/>
              </w:rPr>
              <w:t>Het</w:t>
            </w:r>
            <w:r w:rsidRPr="0035702D">
              <w:rPr>
                <w:color w:val="000000"/>
                <w:vertAlign w:val="subscript"/>
              </w:rPr>
              <w:t>Ex</w:t>
            </w:r>
          </w:p>
        </w:tc>
        <w:tc>
          <w:tcPr>
            <w:tcW w:w="759" w:type="dxa"/>
            <w:tcBorders>
              <w:top w:val="nil"/>
              <w:left w:val="nil"/>
              <w:bottom w:val="single" w:sz="4" w:space="0" w:color="000000"/>
              <w:right w:val="nil"/>
            </w:tcBorders>
            <w:shd w:val="clear" w:color="auto" w:fill="auto"/>
            <w:vAlign w:val="bottom"/>
            <w:hideMark/>
          </w:tcPr>
          <w:p w14:paraId="0D95C44F" w14:textId="77777777" w:rsidR="00CE7DF2" w:rsidRPr="0035702D" w:rsidRDefault="00CE7DF2" w:rsidP="00CE1EA2">
            <w:pPr>
              <w:spacing w:line="360" w:lineRule="auto"/>
              <w:jc w:val="center"/>
              <w:rPr>
                <w:color w:val="000000"/>
              </w:rPr>
            </w:pPr>
            <w:r w:rsidRPr="0035702D">
              <w:rPr>
                <w:color w:val="000000"/>
              </w:rPr>
              <w:t>Het</w:t>
            </w:r>
            <w:r w:rsidRPr="0035702D">
              <w:rPr>
                <w:color w:val="000000"/>
                <w:vertAlign w:val="subscript"/>
              </w:rPr>
              <w:t>Ob</w:t>
            </w:r>
          </w:p>
        </w:tc>
      </w:tr>
      <w:tr w:rsidR="00CE7DF2" w:rsidRPr="0035702D" w14:paraId="691F636A" w14:textId="77777777" w:rsidTr="005844E6">
        <w:trPr>
          <w:trHeight w:val="602"/>
        </w:trPr>
        <w:tc>
          <w:tcPr>
            <w:tcW w:w="1815" w:type="dxa"/>
            <w:gridSpan w:val="2"/>
            <w:tcBorders>
              <w:top w:val="nil"/>
              <w:left w:val="nil"/>
              <w:bottom w:val="nil"/>
              <w:right w:val="nil"/>
            </w:tcBorders>
            <w:shd w:val="clear" w:color="000000" w:fill="D8D8D8"/>
            <w:noWrap/>
            <w:vAlign w:val="bottom"/>
            <w:hideMark/>
          </w:tcPr>
          <w:p w14:paraId="126537C3" w14:textId="77777777" w:rsidR="00CE7DF2" w:rsidRPr="0035702D" w:rsidRDefault="00CE7DF2" w:rsidP="00CE1EA2">
            <w:pPr>
              <w:spacing w:line="360" w:lineRule="auto"/>
              <w:jc w:val="center"/>
              <w:rPr>
                <w:color w:val="000000"/>
              </w:rPr>
            </w:pPr>
            <w:r>
              <w:rPr>
                <w:color w:val="000000"/>
              </w:rPr>
              <w:t>pre-dispersal</w:t>
            </w:r>
          </w:p>
        </w:tc>
        <w:tc>
          <w:tcPr>
            <w:tcW w:w="1710" w:type="dxa"/>
            <w:tcBorders>
              <w:top w:val="nil"/>
              <w:left w:val="nil"/>
              <w:bottom w:val="nil"/>
              <w:right w:val="nil"/>
            </w:tcBorders>
            <w:shd w:val="clear" w:color="auto" w:fill="auto"/>
            <w:noWrap/>
            <w:vAlign w:val="bottom"/>
            <w:hideMark/>
          </w:tcPr>
          <w:p w14:paraId="5018E19F" w14:textId="77777777" w:rsidR="00CE7DF2" w:rsidRPr="0035702D" w:rsidRDefault="00CE7DF2" w:rsidP="00CE1EA2">
            <w:pPr>
              <w:spacing w:line="360" w:lineRule="auto"/>
              <w:jc w:val="center"/>
              <w:rPr>
                <w:color w:val="000000"/>
              </w:rPr>
            </w:pPr>
            <w:r w:rsidRPr="0035702D">
              <w:rPr>
                <w:color w:val="000000"/>
              </w:rPr>
              <w:t>0</w:t>
            </w:r>
          </w:p>
        </w:tc>
        <w:tc>
          <w:tcPr>
            <w:tcW w:w="1800" w:type="dxa"/>
            <w:tcBorders>
              <w:top w:val="nil"/>
              <w:left w:val="nil"/>
              <w:bottom w:val="nil"/>
              <w:right w:val="single" w:sz="4" w:space="0" w:color="auto"/>
            </w:tcBorders>
            <w:shd w:val="clear" w:color="000000" w:fill="F2F2F2"/>
            <w:noWrap/>
            <w:vAlign w:val="bottom"/>
            <w:hideMark/>
          </w:tcPr>
          <w:p w14:paraId="659469ED" w14:textId="77777777" w:rsidR="00CE7DF2" w:rsidRPr="0035702D" w:rsidRDefault="00CE7DF2" w:rsidP="00CE1EA2">
            <w:pPr>
              <w:spacing w:line="360" w:lineRule="auto"/>
              <w:jc w:val="center"/>
            </w:pPr>
            <w:r w:rsidRPr="0035702D">
              <w:t>0.0054</w:t>
            </w:r>
          </w:p>
        </w:tc>
        <w:tc>
          <w:tcPr>
            <w:tcW w:w="756" w:type="dxa"/>
            <w:tcBorders>
              <w:top w:val="nil"/>
              <w:left w:val="nil"/>
              <w:bottom w:val="nil"/>
              <w:right w:val="nil"/>
            </w:tcBorders>
          </w:tcPr>
          <w:p w14:paraId="09B088C9" w14:textId="77777777" w:rsidR="00CE7DF2" w:rsidRPr="0035702D" w:rsidRDefault="00CE7DF2" w:rsidP="00CE1EA2">
            <w:pPr>
              <w:spacing w:line="360" w:lineRule="auto"/>
              <w:jc w:val="center"/>
              <w:rPr>
                <w:color w:val="000000"/>
              </w:rPr>
            </w:pPr>
            <w:r>
              <w:rPr>
                <w:color w:val="000000"/>
              </w:rPr>
              <w:t>0.30</w:t>
            </w:r>
            <w:r w:rsidR="005564A5">
              <w:rPr>
                <w:color w:val="000000"/>
              </w:rPr>
              <w:t>4</w:t>
            </w:r>
          </w:p>
        </w:tc>
        <w:tc>
          <w:tcPr>
            <w:tcW w:w="756" w:type="dxa"/>
            <w:tcBorders>
              <w:top w:val="nil"/>
              <w:left w:val="nil"/>
              <w:bottom w:val="nil"/>
              <w:right w:val="nil"/>
            </w:tcBorders>
            <w:shd w:val="clear" w:color="auto" w:fill="auto"/>
            <w:noWrap/>
            <w:vAlign w:val="bottom"/>
            <w:hideMark/>
          </w:tcPr>
          <w:p w14:paraId="547C38C5" w14:textId="77777777" w:rsidR="00CE7DF2" w:rsidRPr="0035702D" w:rsidRDefault="00CE7DF2" w:rsidP="00CE1EA2">
            <w:pPr>
              <w:spacing w:line="360" w:lineRule="auto"/>
              <w:jc w:val="center"/>
              <w:rPr>
                <w:color w:val="000000"/>
              </w:rPr>
            </w:pPr>
            <w:r w:rsidRPr="0035702D">
              <w:rPr>
                <w:color w:val="000000"/>
              </w:rPr>
              <w:t>0.072</w:t>
            </w:r>
          </w:p>
        </w:tc>
        <w:tc>
          <w:tcPr>
            <w:tcW w:w="756" w:type="dxa"/>
            <w:tcBorders>
              <w:top w:val="nil"/>
              <w:left w:val="nil"/>
              <w:bottom w:val="nil"/>
              <w:right w:val="nil"/>
            </w:tcBorders>
            <w:shd w:val="clear" w:color="auto" w:fill="auto"/>
            <w:noWrap/>
            <w:vAlign w:val="bottom"/>
            <w:hideMark/>
          </w:tcPr>
          <w:p w14:paraId="3C9ACEC9" w14:textId="77777777" w:rsidR="00CE7DF2" w:rsidRPr="0035702D" w:rsidRDefault="00CE7DF2" w:rsidP="00CE1EA2">
            <w:pPr>
              <w:spacing w:line="360" w:lineRule="auto"/>
              <w:jc w:val="center"/>
              <w:rPr>
                <w:color w:val="000000"/>
              </w:rPr>
            </w:pPr>
            <w:r w:rsidRPr="0035702D">
              <w:rPr>
                <w:color w:val="000000"/>
              </w:rPr>
              <w:t>0.072</w:t>
            </w:r>
          </w:p>
        </w:tc>
        <w:tc>
          <w:tcPr>
            <w:tcW w:w="759" w:type="dxa"/>
            <w:tcBorders>
              <w:top w:val="nil"/>
              <w:left w:val="nil"/>
              <w:bottom w:val="nil"/>
              <w:right w:val="nil"/>
            </w:tcBorders>
            <w:shd w:val="clear" w:color="auto" w:fill="auto"/>
            <w:noWrap/>
            <w:vAlign w:val="bottom"/>
            <w:hideMark/>
          </w:tcPr>
          <w:p w14:paraId="19FBBA1B" w14:textId="77777777" w:rsidR="00CE7DF2" w:rsidRPr="0035702D" w:rsidRDefault="00CE7DF2" w:rsidP="00CE1EA2">
            <w:pPr>
              <w:spacing w:line="360" w:lineRule="auto"/>
              <w:jc w:val="center"/>
              <w:rPr>
                <w:color w:val="000000"/>
              </w:rPr>
            </w:pPr>
            <w:r w:rsidRPr="0035702D">
              <w:rPr>
                <w:color w:val="000000"/>
              </w:rPr>
              <w:t>0.034</w:t>
            </w:r>
          </w:p>
        </w:tc>
      </w:tr>
      <w:tr w:rsidR="00CE7DF2" w:rsidRPr="0035702D" w14:paraId="4F316335" w14:textId="77777777" w:rsidTr="00CE7DF2">
        <w:trPr>
          <w:trHeight w:val="315"/>
        </w:trPr>
        <w:tc>
          <w:tcPr>
            <w:tcW w:w="1815" w:type="dxa"/>
            <w:gridSpan w:val="2"/>
            <w:tcBorders>
              <w:top w:val="nil"/>
              <w:left w:val="nil"/>
              <w:bottom w:val="single" w:sz="4" w:space="0" w:color="auto"/>
              <w:right w:val="nil"/>
            </w:tcBorders>
            <w:shd w:val="clear" w:color="000000" w:fill="D8D8D8"/>
            <w:noWrap/>
            <w:vAlign w:val="bottom"/>
            <w:hideMark/>
          </w:tcPr>
          <w:p w14:paraId="7435CFE4" w14:textId="77777777" w:rsidR="00CE7DF2" w:rsidRPr="0035702D" w:rsidRDefault="00CE7DF2" w:rsidP="00CE1EA2">
            <w:pPr>
              <w:spacing w:line="360" w:lineRule="auto"/>
              <w:jc w:val="center"/>
              <w:rPr>
                <w:color w:val="000000"/>
              </w:rPr>
            </w:pPr>
            <w:r>
              <w:rPr>
                <w:color w:val="000000"/>
              </w:rPr>
              <w:t>post-dispersal</w:t>
            </w:r>
          </w:p>
        </w:tc>
        <w:tc>
          <w:tcPr>
            <w:tcW w:w="1710" w:type="dxa"/>
            <w:tcBorders>
              <w:top w:val="nil"/>
              <w:left w:val="nil"/>
              <w:bottom w:val="single" w:sz="4" w:space="0" w:color="auto"/>
              <w:right w:val="nil"/>
            </w:tcBorders>
            <w:shd w:val="clear" w:color="auto" w:fill="auto"/>
            <w:noWrap/>
            <w:vAlign w:val="bottom"/>
            <w:hideMark/>
          </w:tcPr>
          <w:p w14:paraId="4F755DBB" w14:textId="77777777" w:rsidR="00CE7DF2" w:rsidRPr="0035702D" w:rsidRDefault="00CE7DF2" w:rsidP="00CE1EA2">
            <w:pPr>
              <w:spacing w:line="360" w:lineRule="auto"/>
              <w:jc w:val="center"/>
              <w:rPr>
                <w:color w:val="000000"/>
              </w:rPr>
            </w:pPr>
            <w:r w:rsidRPr="0035702D">
              <w:rPr>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6499AB2B" w14:textId="77777777" w:rsidR="00CE7DF2" w:rsidRPr="0035702D" w:rsidRDefault="00CE7DF2" w:rsidP="00CE1EA2">
            <w:pPr>
              <w:spacing w:line="360" w:lineRule="auto"/>
              <w:jc w:val="center"/>
              <w:rPr>
                <w:color w:val="000000"/>
              </w:rPr>
            </w:pPr>
            <w:r w:rsidRPr="0035702D">
              <w:rPr>
                <w:color w:val="000000"/>
              </w:rPr>
              <w:t>0</w:t>
            </w:r>
          </w:p>
        </w:tc>
        <w:tc>
          <w:tcPr>
            <w:tcW w:w="756" w:type="dxa"/>
            <w:tcBorders>
              <w:top w:val="nil"/>
              <w:left w:val="nil"/>
              <w:bottom w:val="single" w:sz="4" w:space="0" w:color="auto"/>
              <w:right w:val="nil"/>
            </w:tcBorders>
          </w:tcPr>
          <w:p w14:paraId="76488176" w14:textId="77777777" w:rsidR="00CE7DF2" w:rsidRPr="0035702D" w:rsidRDefault="00CE7DF2" w:rsidP="00CE1EA2">
            <w:pPr>
              <w:spacing w:line="360" w:lineRule="auto"/>
              <w:jc w:val="center"/>
              <w:rPr>
                <w:color w:val="000000"/>
              </w:rPr>
            </w:pPr>
            <w:r>
              <w:rPr>
                <w:color w:val="000000"/>
              </w:rPr>
              <w:t>0.29</w:t>
            </w:r>
            <w:r w:rsidR="005564A5">
              <w:rPr>
                <w:color w:val="000000"/>
              </w:rPr>
              <w:t>4</w:t>
            </w:r>
          </w:p>
        </w:tc>
        <w:tc>
          <w:tcPr>
            <w:tcW w:w="756" w:type="dxa"/>
            <w:tcBorders>
              <w:top w:val="nil"/>
              <w:left w:val="nil"/>
              <w:bottom w:val="single" w:sz="4" w:space="0" w:color="auto"/>
              <w:right w:val="nil"/>
            </w:tcBorders>
            <w:shd w:val="clear" w:color="auto" w:fill="auto"/>
            <w:noWrap/>
            <w:vAlign w:val="bottom"/>
            <w:hideMark/>
          </w:tcPr>
          <w:p w14:paraId="569B7AD6" w14:textId="77777777" w:rsidR="00CE7DF2" w:rsidRPr="0035702D" w:rsidRDefault="00CE7DF2" w:rsidP="00CE1EA2">
            <w:pPr>
              <w:spacing w:line="360" w:lineRule="auto"/>
              <w:jc w:val="center"/>
              <w:rPr>
                <w:color w:val="000000"/>
              </w:rPr>
            </w:pPr>
            <w:r w:rsidRPr="0035702D">
              <w:rPr>
                <w:color w:val="000000"/>
              </w:rPr>
              <w:t>0.070</w:t>
            </w:r>
          </w:p>
        </w:tc>
        <w:tc>
          <w:tcPr>
            <w:tcW w:w="756" w:type="dxa"/>
            <w:tcBorders>
              <w:top w:val="nil"/>
              <w:left w:val="nil"/>
              <w:bottom w:val="single" w:sz="4" w:space="0" w:color="auto"/>
              <w:right w:val="nil"/>
            </w:tcBorders>
            <w:shd w:val="clear" w:color="auto" w:fill="auto"/>
            <w:noWrap/>
            <w:vAlign w:val="bottom"/>
            <w:hideMark/>
          </w:tcPr>
          <w:p w14:paraId="25C43E08" w14:textId="77777777" w:rsidR="00CE7DF2" w:rsidRPr="0035702D" w:rsidRDefault="00CE7DF2" w:rsidP="00CE1EA2">
            <w:pPr>
              <w:spacing w:line="360" w:lineRule="auto"/>
              <w:jc w:val="center"/>
              <w:rPr>
                <w:color w:val="000000"/>
              </w:rPr>
            </w:pPr>
            <w:r w:rsidRPr="0035702D">
              <w:rPr>
                <w:color w:val="000000"/>
              </w:rPr>
              <w:t>0.070</w:t>
            </w:r>
          </w:p>
        </w:tc>
        <w:tc>
          <w:tcPr>
            <w:tcW w:w="759" w:type="dxa"/>
            <w:tcBorders>
              <w:top w:val="nil"/>
              <w:left w:val="nil"/>
              <w:bottom w:val="single" w:sz="4" w:space="0" w:color="auto"/>
              <w:right w:val="nil"/>
            </w:tcBorders>
            <w:shd w:val="clear" w:color="auto" w:fill="auto"/>
            <w:noWrap/>
            <w:vAlign w:val="bottom"/>
            <w:hideMark/>
          </w:tcPr>
          <w:p w14:paraId="748C8E06" w14:textId="77777777" w:rsidR="00CE7DF2" w:rsidRPr="0035702D" w:rsidRDefault="00CE7DF2" w:rsidP="00CE1EA2">
            <w:pPr>
              <w:spacing w:line="360" w:lineRule="auto"/>
              <w:jc w:val="center"/>
              <w:rPr>
                <w:color w:val="000000"/>
              </w:rPr>
            </w:pPr>
            <w:r w:rsidRPr="0035702D">
              <w:rPr>
                <w:color w:val="000000"/>
              </w:rPr>
              <w:t>0.034</w:t>
            </w:r>
          </w:p>
        </w:tc>
      </w:tr>
    </w:tbl>
    <w:p w14:paraId="34B7B8CE" w14:textId="77777777" w:rsidR="0035702D" w:rsidRDefault="0035702D">
      <w:pPr>
        <w:spacing w:after="160" w:line="259" w:lineRule="auto"/>
        <w:jc w:val="left"/>
      </w:pPr>
    </w:p>
    <w:p w14:paraId="0739746E" w14:textId="77777777" w:rsidR="00733203" w:rsidRPr="00CB7DED" w:rsidRDefault="00733203" w:rsidP="00CB7DED">
      <w:pPr>
        <w:spacing w:after="160" w:line="259" w:lineRule="auto"/>
      </w:pPr>
      <w:r>
        <w:br w:type="page"/>
      </w:r>
    </w:p>
    <w:p w14:paraId="42345F47" w14:textId="77777777" w:rsidR="00733203" w:rsidRPr="00B11B7B" w:rsidRDefault="00F75287" w:rsidP="00B11B7B">
      <w:pPr>
        <w:spacing w:after="160" w:line="259" w:lineRule="auto"/>
        <w:jc w:val="center"/>
        <w:rPr>
          <w:b/>
        </w:rPr>
      </w:pPr>
      <w:r w:rsidRPr="00F75287">
        <w:rPr>
          <w:b/>
        </w:rPr>
        <w:lastRenderedPageBreak/>
        <w:t>Figure Legends</w:t>
      </w:r>
    </w:p>
    <w:p w14:paraId="6E37ECEC" w14:textId="77777777" w:rsidR="008A2D7F" w:rsidRDefault="00B11B7B">
      <w:pPr>
        <w:pStyle w:val="Default"/>
        <w:rPr>
          <w:sz w:val="23"/>
          <w:szCs w:val="23"/>
        </w:rPr>
      </w:pPr>
      <w:r>
        <w:rPr>
          <w:b/>
          <w:bCs/>
          <w:sz w:val="23"/>
          <w:szCs w:val="23"/>
        </w:rPr>
        <w:t>Fig 1</w:t>
      </w:r>
      <w:r w:rsidR="00733203">
        <w:rPr>
          <w:b/>
          <w:bCs/>
          <w:sz w:val="23"/>
          <w:szCs w:val="23"/>
        </w:rPr>
        <w:t xml:space="preserve">. Kernel density distributions of genetic kinship among </w:t>
      </w:r>
      <w:r w:rsidR="00733203">
        <w:rPr>
          <w:b/>
          <w:bCs/>
          <w:i/>
          <w:iCs/>
          <w:sz w:val="23"/>
          <w:szCs w:val="23"/>
        </w:rPr>
        <w:t xml:space="preserve">T. dimidiata </w:t>
      </w:r>
      <w:r w:rsidR="00733203">
        <w:rPr>
          <w:b/>
          <w:bCs/>
          <w:sz w:val="23"/>
          <w:szCs w:val="23"/>
        </w:rPr>
        <w:t xml:space="preserve">individuals within and among houses in El Carrizal, Jutiapa, Guatemala. </w:t>
      </w:r>
      <w:r w:rsidR="00174B05">
        <w:rPr>
          <w:sz w:val="23"/>
          <w:szCs w:val="23"/>
        </w:rPr>
        <w:t>D</w:t>
      </w:r>
      <w:r w:rsidR="00733203">
        <w:rPr>
          <w:sz w:val="23"/>
          <w:szCs w:val="23"/>
        </w:rPr>
        <w:t xml:space="preserve">ensity curves </w:t>
      </w:r>
      <w:r w:rsidR="00174B05">
        <w:rPr>
          <w:sz w:val="23"/>
          <w:szCs w:val="23"/>
        </w:rPr>
        <w:t xml:space="preserve">are shown for within-house and among-house pairwise relatedness, respectively, for the pre-spray (A &amp; D), early post-spray (B &amp; E) and final post-spray (C &amp; F) surveys.  </w:t>
      </w:r>
      <w:r w:rsidR="00733203">
        <w:rPr>
          <w:color w:val="auto"/>
          <w:sz w:val="23"/>
          <w:szCs w:val="23"/>
        </w:rPr>
        <w:t xml:space="preserve">Calculations of pairwise-kinship were done </w:t>
      </w:r>
      <w:r w:rsidR="00174B05">
        <w:rPr>
          <w:color w:val="auto"/>
          <w:sz w:val="23"/>
          <w:szCs w:val="23"/>
        </w:rPr>
        <w:t xml:space="preserve">for each timepoint separately </w:t>
      </w:r>
      <w:r w:rsidR="00733203">
        <w:rPr>
          <w:color w:val="auto"/>
          <w:sz w:val="23"/>
          <w:szCs w:val="23"/>
        </w:rPr>
        <w:t>using a Maximum Likelihood Estimation (MLE) of Identity by Descent (IBD) between individual genotypes.</w:t>
      </w:r>
      <w:r w:rsidR="00CD2FA8">
        <w:rPr>
          <w:color w:val="auto"/>
          <w:sz w:val="23"/>
          <w:szCs w:val="23"/>
        </w:rPr>
        <w:t xml:space="preserve">  For ease of comparison, y-axis density values are standardized to the </w:t>
      </w:r>
      <w:r w:rsidR="005B04AB">
        <w:rPr>
          <w:color w:val="auto"/>
          <w:sz w:val="23"/>
          <w:szCs w:val="23"/>
        </w:rPr>
        <w:t xml:space="preserve">height of the </w:t>
      </w:r>
      <w:r w:rsidR="00CD2FA8">
        <w:rPr>
          <w:color w:val="auto"/>
          <w:sz w:val="23"/>
          <w:szCs w:val="23"/>
        </w:rPr>
        <w:t xml:space="preserve">highest peak of the curve (= 1.00).  </w:t>
      </w:r>
    </w:p>
    <w:p w14:paraId="72891A89" w14:textId="77777777" w:rsidR="008A2D7F" w:rsidRDefault="008A2D7F">
      <w:pPr>
        <w:pStyle w:val="Default"/>
        <w:rPr>
          <w:sz w:val="23"/>
          <w:szCs w:val="23"/>
        </w:rPr>
      </w:pPr>
    </w:p>
    <w:p w14:paraId="10CBDCE7" w14:textId="77777777" w:rsidR="008A2D7F" w:rsidRDefault="00733203">
      <w:pPr>
        <w:pStyle w:val="Default"/>
        <w:rPr>
          <w:sz w:val="23"/>
          <w:szCs w:val="23"/>
        </w:rPr>
      </w:pPr>
      <w:r>
        <w:rPr>
          <w:b/>
          <w:bCs/>
          <w:sz w:val="23"/>
          <w:szCs w:val="23"/>
        </w:rPr>
        <w:t xml:space="preserve">Fig </w:t>
      </w:r>
      <w:r w:rsidR="00B11B7B">
        <w:rPr>
          <w:b/>
          <w:bCs/>
          <w:sz w:val="23"/>
          <w:szCs w:val="23"/>
        </w:rPr>
        <w:t>2</w:t>
      </w:r>
      <w:r>
        <w:rPr>
          <w:b/>
          <w:bCs/>
          <w:sz w:val="23"/>
          <w:szCs w:val="23"/>
        </w:rPr>
        <w:t xml:space="preserve">. Kernel density distributions of genetic kinship among </w:t>
      </w:r>
      <w:r>
        <w:rPr>
          <w:b/>
          <w:bCs/>
          <w:i/>
          <w:iCs/>
          <w:sz w:val="23"/>
          <w:szCs w:val="23"/>
        </w:rPr>
        <w:t xml:space="preserve">T. dimidiata </w:t>
      </w:r>
      <w:r>
        <w:rPr>
          <w:b/>
          <w:bCs/>
          <w:sz w:val="23"/>
          <w:szCs w:val="23"/>
        </w:rPr>
        <w:t xml:space="preserve">individuals within and among houses in El Chaperno, Jutiapa, Guatemala. </w:t>
      </w:r>
      <w:r w:rsidR="00174B05">
        <w:rPr>
          <w:sz w:val="23"/>
          <w:szCs w:val="23"/>
        </w:rPr>
        <w:t>D</w:t>
      </w:r>
      <w:r>
        <w:rPr>
          <w:sz w:val="23"/>
          <w:szCs w:val="23"/>
        </w:rPr>
        <w:t xml:space="preserve">ensity curves </w:t>
      </w:r>
      <w:r w:rsidR="00174B05">
        <w:rPr>
          <w:sz w:val="23"/>
          <w:szCs w:val="23"/>
        </w:rPr>
        <w:t>are shown</w:t>
      </w:r>
      <w:r>
        <w:rPr>
          <w:sz w:val="23"/>
          <w:szCs w:val="23"/>
        </w:rPr>
        <w:t xml:space="preserve"> for </w:t>
      </w:r>
      <w:r w:rsidR="00174B05">
        <w:rPr>
          <w:sz w:val="23"/>
          <w:szCs w:val="23"/>
        </w:rPr>
        <w:t xml:space="preserve">within- and among-house pairwise relatedness, respectively, for the pre-dispersal season (A &amp; C) and post-dispersal season (B &amp; D) collections.  </w:t>
      </w:r>
      <w:r>
        <w:rPr>
          <w:sz w:val="23"/>
          <w:szCs w:val="23"/>
        </w:rPr>
        <w:t>Calculations of pairwise-kinship were done</w:t>
      </w:r>
      <w:r w:rsidR="00174B05">
        <w:rPr>
          <w:sz w:val="23"/>
          <w:szCs w:val="23"/>
        </w:rPr>
        <w:t>for each collection period separately</w:t>
      </w:r>
      <w:r>
        <w:rPr>
          <w:sz w:val="23"/>
          <w:szCs w:val="23"/>
        </w:rPr>
        <w:t xml:space="preserve"> using a Maximum Likelihood Estimation (MLE) of Identity by Descent (IBD) between individual genotypes.</w:t>
      </w:r>
      <w:r w:rsidR="00CD2FA8" w:rsidRPr="00CD2FA8">
        <w:rPr>
          <w:color w:val="auto"/>
          <w:sz w:val="23"/>
          <w:szCs w:val="23"/>
        </w:rPr>
        <w:t xml:space="preserve"> </w:t>
      </w:r>
      <w:r w:rsidR="00CD2FA8">
        <w:rPr>
          <w:color w:val="auto"/>
          <w:sz w:val="23"/>
          <w:szCs w:val="23"/>
        </w:rPr>
        <w:t xml:space="preserve">For ease of comparison, y-axis density values are standardized to the </w:t>
      </w:r>
      <w:r w:rsidR="005B04AB">
        <w:rPr>
          <w:color w:val="auto"/>
          <w:sz w:val="23"/>
          <w:szCs w:val="23"/>
        </w:rPr>
        <w:t xml:space="preserve">height of the </w:t>
      </w:r>
      <w:r w:rsidR="00CD2FA8">
        <w:rPr>
          <w:color w:val="auto"/>
          <w:sz w:val="23"/>
          <w:szCs w:val="23"/>
        </w:rPr>
        <w:t xml:space="preserve">highest peak of the curve (= 1.00).  </w:t>
      </w:r>
    </w:p>
    <w:p w14:paraId="77E64961" w14:textId="77777777" w:rsidR="008A2D7F" w:rsidRDefault="008A2D7F">
      <w:pPr>
        <w:pStyle w:val="Default"/>
        <w:rPr>
          <w:sz w:val="23"/>
          <w:szCs w:val="23"/>
        </w:rPr>
      </w:pPr>
    </w:p>
    <w:p w14:paraId="589A08AC" w14:textId="77777777" w:rsidR="008A2D7F" w:rsidRDefault="00733203">
      <w:pPr>
        <w:pStyle w:val="Default"/>
        <w:rPr>
          <w:sz w:val="23"/>
          <w:szCs w:val="23"/>
        </w:rPr>
      </w:pPr>
      <w:r>
        <w:rPr>
          <w:b/>
          <w:bCs/>
          <w:sz w:val="23"/>
          <w:szCs w:val="23"/>
        </w:rPr>
        <w:t xml:space="preserve">Fig </w:t>
      </w:r>
      <w:r w:rsidR="00B11B7B">
        <w:rPr>
          <w:b/>
          <w:bCs/>
          <w:sz w:val="23"/>
          <w:szCs w:val="23"/>
        </w:rPr>
        <w:t>3</w:t>
      </w:r>
      <w:r>
        <w:rPr>
          <w:b/>
          <w:bCs/>
          <w:sz w:val="23"/>
          <w:szCs w:val="23"/>
        </w:rPr>
        <w:t xml:space="preserve">. </w:t>
      </w:r>
      <w:r w:rsidR="000F76C5" w:rsidRPr="00C41C49">
        <w:rPr>
          <w:b/>
          <w:bCs/>
          <w:sz w:val="23"/>
          <w:szCs w:val="23"/>
        </w:rPr>
        <w:t xml:space="preserve">A) </w:t>
      </w:r>
      <w:r w:rsidRPr="00C41C49">
        <w:rPr>
          <w:b/>
          <w:bCs/>
          <w:sz w:val="23"/>
          <w:szCs w:val="23"/>
        </w:rPr>
        <w:t xml:space="preserve">Temporal and spatial distribution of </w:t>
      </w:r>
      <w:r w:rsidRPr="00C41C49">
        <w:rPr>
          <w:b/>
          <w:bCs/>
          <w:i/>
          <w:iCs/>
          <w:sz w:val="23"/>
          <w:szCs w:val="23"/>
        </w:rPr>
        <w:t xml:space="preserve">T. dimidiata </w:t>
      </w:r>
      <w:r w:rsidRPr="00C41C49">
        <w:rPr>
          <w:b/>
          <w:bCs/>
          <w:sz w:val="23"/>
          <w:szCs w:val="23"/>
        </w:rPr>
        <w:t xml:space="preserve">genetic clusters in infested houses </w:t>
      </w:r>
      <w:r w:rsidR="000F76C5" w:rsidRPr="00C41C49">
        <w:rPr>
          <w:b/>
          <w:bCs/>
          <w:sz w:val="23"/>
          <w:szCs w:val="23"/>
        </w:rPr>
        <w:t xml:space="preserve">and B) correlogram of Moran's I calculated from Jaccard's pairwise distances in cluster membership </w:t>
      </w:r>
      <w:r w:rsidR="0035702D" w:rsidRPr="00C41C49">
        <w:rPr>
          <w:b/>
          <w:color w:val="auto"/>
          <w:sz w:val="23"/>
          <w:szCs w:val="23"/>
        </w:rPr>
        <w:t xml:space="preserve">for </w:t>
      </w:r>
      <w:r w:rsidRPr="00C41C49">
        <w:rPr>
          <w:b/>
          <w:color w:val="auto"/>
          <w:sz w:val="23"/>
          <w:szCs w:val="23"/>
        </w:rPr>
        <w:t xml:space="preserve">the </w:t>
      </w:r>
      <w:r w:rsidR="000F76C5" w:rsidRPr="00C41C49">
        <w:rPr>
          <w:b/>
          <w:color w:val="auto"/>
          <w:sz w:val="23"/>
          <w:szCs w:val="23"/>
        </w:rPr>
        <w:t>pre-spray (1</w:t>
      </w:r>
      <w:r w:rsidR="0035702D" w:rsidRPr="00C41C49">
        <w:rPr>
          <w:b/>
          <w:color w:val="auto"/>
          <w:sz w:val="23"/>
          <w:szCs w:val="23"/>
        </w:rPr>
        <w:t>)</w:t>
      </w:r>
      <w:r w:rsidRPr="00C41C49">
        <w:rPr>
          <w:b/>
          <w:color w:val="auto"/>
          <w:sz w:val="23"/>
          <w:szCs w:val="23"/>
        </w:rPr>
        <w:t xml:space="preserve">, the </w:t>
      </w:r>
      <w:r w:rsidR="0035702D" w:rsidRPr="00C41C49">
        <w:rPr>
          <w:b/>
          <w:color w:val="auto"/>
          <w:sz w:val="23"/>
          <w:szCs w:val="23"/>
        </w:rPr>
        <w:t>early post-spray</w:t>
      </w:r>
      <w:r w:rsidRPr="00C41C49">
        <w:rPr>
          <w:b/>
          <w:color w:val="auto"/>
          <w:sz w:val="23"/>
          <w:szCs w:val="23"/>
        </w:rPr>
        <w:t xml:space="preserve"> </w:t>
      </w:r>
      <w:r w:rsidR="000F76C5" w:rsidRPr="00C41C49">
        <w:rPr>
          <w:b/>
          <w:color w:val="auto"/>
          <w:sz w:val="23"/>
          <w:szCs w:val="23"/>
        </w:rPr>
        <w:t>(2</w:t>
      </w:r>
      <w:r w:rsidR="0035702D" w:rsidRPr="00C41C49">
        <w:rPr>
          <w:b/>
          <w:color w:val="auto"/>
          <w:sz w:val="23"/>
          <w:szCs w:val="23"/>
        </w:rPr>
        <w:t xml:space="preserve">), </w:t>
      </w:r>
      <w:r w:rsidRPr="00C41C49">
        <w:rPr>
          <w:b/>
          <w:color w:val="auto"/>
          <w:sz w:val="23"/>
          <w:szCs w:val="23"/>
        </w:rPr>
        <w:t xml:space="preserve">and the final </w:t>
      </w:r>
      <w:r w:rsidR="0035702D" w:rsidRPr="00C41C49">
        <w:rPr>
          <w:b/>
          <w:color w:val="auto"/>
          <w:sz w:val="23"/>
          <w:szCs w:val="23"/>
        </w:rPr>
        <w:t xml:space="preserve">post-spray </w:t>
      </w:r>
      <w:r w:rsidRPr="00C41C49">
        <w:rPr>
          <w:b/>
          <w:color w:val="auto"/>
          <w:sz w:val="23"/>
          <w:szCs w:val="23"/>
        </w:rPr>
        <w:t>survey</w:t>
      </w:r>
      <w:r w:rsidR="000F76C5" w:rsidRPr="00C41C49">
        <w:rPr>
          <w:b/>
          <w:color w:val="auto"/>
          <w:sz w:val="23"/>
          <w:szCs w:val="23"/>
        </w:rPr>
        <w:t xml:space="preserve"> (3</w:t>
      </w:r>
      <w:r w:rsidR="0035702D" w:rsidRPr="00C41C49">
        <w:rPr>
          <w:b/>
          <w:color w:val="auto"/>
          <w:sz w:val="23"/>
          <w:szCs w:val="23"/>
        </w:rPr>
        <w:t>)</w:t>
      </w:r>
      <w:r w:rsidR="000F76C5" w:rsidRPr="00C41C49">
        <w:rPr>
          <w:b/>
          <w:color w:val="auto"/>
          <w:sz w:val="23"/>
          <w:szCs w:val="23"/>
        </w:rPr>
        <w:t xml:space="preserve"> in </w:t>
      </w:r>
      <w:r w:rsidR="000F76C5" w:rsidRPr="00C41C49">
        <w:rPr>
          <w:b/>
          <w:bCs/>
          <w:sz w:val="23"/>
          <w:szCs w:val="23"/>
        </w:rPr>
        <w:t>the village of El Carrizal, Jutiapa, Guatemala</w:t>
      </w:r>
      <w:r>
        <w:rPr>
          <w:color w:val="auto"/>
          <w:sz w:val="23"/>
          <w:szCs w:val="23"/>
        </w:rPr>
        <w:t xml:space="preserve">. </w:t>
      </w:r>
      <w:r w:rsidR="0035702D">
        <w:rPr>
          <w:color w:val="auto"/>
          <w:sz w:val="23"/>
          <w:szCs w:val="23"/>
        </w:rPr>
        <w:t xml:space="preserve">Circles in </w:t>
      </w:r>
      <w:r w:rsidR="000F76C5">
        <w:rPr>
          <w:color w:val="auto"/>
          <w:sz w:val="23"/>
          <w:szCs w:val="23"/>
        </w:rPr>
        <w:t xml:space="preserve">distribution </w:t>
      </w:r>
      <w:r w:rsidR="0035702D">
        <w:rPr>
          <w:color w:val="auto"/>
          <w:sz w:val="23"/>
          <w:szCs w:val="23"/>
        </w:rPr>
        <w:t>map</w:t>
      </w:r>
      <w:r w:rsidR="000F76C5">
        <w:rPr>
          <w:color w:val="auto"/>
          <w:sz w:val="23"/>
          <w:szCs w:val="23"/>
        </w:rPr>
        <w:t>s</w:t>
      </w:r>
      <w:r w:rsidR="0035702D">
        <w:rPr>
          <w:color w:val="auto"/>
          <w:sz w:val="23"/>
          <w:szCs w:val="23"/>
        </w:rPr>
        <w:t xml:space="preserve"> are sized according to the total number of specimens sequenced from each house and colored by the genetic identity of each specimen.  </w:t>
      </w:r>
      <w:r>
        <w:rPr>
          <w:color w:val="auto"/>
          <w:sz w:val="23"/>
          <w:szCs w:val="23"/>
        </w:rPr>
        <w:t xml:space="preserve">Insert shows the DAPC plot inferred from 2780 </w:t>
      </w:r>
      <w:r w:rsidR="0035702D">
        <w:rPr>
          <w:color w:val="auto"/>
          <w:sz w:val="23"/>
          <w:szCs w:val="23"/>
        </w:rPr>
        <w:t xml:space="preserve">polymorphic </w:t>
      </w:r>
      <w:r>
        <w:rPr>
          <w:color w:val="auto"/>
          <w:sz w:val="23"/>
          <w:szCs w:val="23"/>
        </w:rPr>
        <w:t xml:space="preserve">SNPs, where 51.7% of the </w:t>
      </w:r>
      <w:r w:rsidR="0035702D">
        <w:rPr>
          <w:color w:val="auto"/>
          <w:sz w:val="23"/>
          <w:szCs w:val="23"/>
        </w:rPr>
        <w:t>variation is</w:t>
      </w:r>
      <w:r>
        <w:rPr>
          <w:color w:val="auto"/>
          <w:sz w:val="23"/>
          <w:szCs w:val="23"/>
        </w:rPr>
        <w:t xml:space="preserve"> explained by the first two eigenvalues. </w:t>
      </w:r>
      <w:r w:rsidR="0035702D">
        <w:rPr>
          <w:sz w:val="23"/>
          <w:szCs w:val="23"/>
        </w:rPr>
        <w:t>S</w:t>
      </w:r>
      <w:r>
        <w:rPr>
          <w:sz w:val="23"/>
          <w:szCs w:val="23"/>
        </w:rPr>
        <w:t xml:space="preserve">patial distance intervals </w:t>
      </w:r>
      <w:r w:rsidR="000F76C5">
        <w:rPr>
          <w:sz w:val="23"/>
          <w:szCs w:val="23"/>
        </w:rPr>
        <w:t>for autocorrelation analysis were set at 25m, and t</w:t>
      </w:r>
      <w:r>
        <w:rPr>
          <w:sz w:val="23"/>
          <w:szCs w:val="23"/>
        </w:rPr>
        <w:t>he autocorrelation window was set at 560</w:t>
      </w:r>
      <w:r w:rsidR="000F76C5">
        <w:rPr>
          <w:sz w:val="23"/>
          <w:szCs w:val="23"/>
        </w:rPr>
        <w:t>m</w:t>
      </w:r>
      <w:r>
        <w:rPr>
          <w:sz w:val="23"/>
          <w:szCs w:val="23"/>
        </w:rPr>
        <w:t>. Darker grey ribbons surrounding the trend line represent the 95% BCa confidence interval calculated from 10,000 bootstraps.</w:t>
      </w:r>
    </w:p>
    <w:p w14:paraId="284B80D5" w14:textId="77777777" w:rsidR="008A2D7F" w:rsidRDefault="008A2D7F">
      <w:pPr>
        <w:pStyle w:val="Default"/>
        <w:rPr>
          <w:sz w:val="23"/>
          <w:szCs w:val="23"/>
        </w:rPr>
      </w:pPr>
    </w:p>
    <w:p w14:paraId="739A36C1" w14:textId="77777777" w:rsidR="008A2D7F" w:rsidRDefault="00733203">
      <w:pPr>
        <w:pStyle w:val="Default"/>
        <w:rPr>
          <w:sz w:val="23"/>
          <w:szCs w:val="23"/>
        </w:rPr>
      </w:pPr>
      <w:r>
        <w:rPr>
          <w:b/>
          <w:bCs/>
          <w:sz w:val="23"/>
          <w:szCs w:val="23"/>
        </w:rPr>
        <w:t xml:space="preserve">Fig </w:t>
      </w:r>
      <w:r w:rsidR="00B11B7B">
        <w:rPr>
          <w:b/>
          <w:bCs/>
          <w:sz w:val="23"/>
          <w:szCs w:val="23"/>
        </w:rPr>
        <w:t>4</w:t>
      </w:r>
      <w:r>
        <w:rPr>
          <w:b/>
          <w:bCs/>
          <w:sz w:val="23"/>
          <w:szCs w:val="23"/>
        </w:rPr>
        <w:t xml:space="preserve">. </w:t>
      </w:r>
      <w:r w:rsidR="000F76C5" w:rsidRPr="00C41C49">
        <w:rPr>
          <w:b/>
          <w:bCs/>
          <w:sz w:val="23"/>
          <w:szCs w:val="23"/>
        </w:rPr>
        <w:t xml:space="preserve">A) Temporal and spatial distribution of </w:t>
      </w:r>
      <w:r w:rsidR="000F76C5" w:rsidRPr="00C41C49">
        <w:rPr>
          <w:b/>
          <w:bCs/>
          <w:i/>
          <w:iCs/>
          <w:sz w:val="23"/>
          <w:szCs w:val="23"/>
        </w:rPr>
        <w:t xml:space="preserve">T. dimidiata </w:t>
      </w:r>
      <w:r w:rsidR="000F76C5" w:rsidRPr="00C41C49">
        <w:rPr>
          <w:b/>
          <w:bCs/>
          <w:sz w:val="23"/>
          <w:szCs w:val="23"/>
        </w:rPr>
        <w:t xml:space="preserve">genetic clusters in infested houses and B) correlogram of Moran's I calculated from Jaccard's pairwise distances in cluster membership </w:t>
      </w:r>
      <w:r w:rsidR="000F76C5" w:rsidRPr="00C41C49">
        <w:rPr>
          <w:b/>
          <w:color w:val="auto"/>
          <w:sz w:val="23"/>
          <w:szCs w:val="23"/>
        </w:rPr>
        <w:t xml:space="preserve">for the </w:t>
      </w:r>
      <w:r w:rsidR="000F76C5" w:rsidRPr="00C41C49">
        <w:rPr>
          <w:b/>
          <w:bCs/>
          <w:sz w:val="23"/>
          <w:szCs w:val="23"/>
        </w:rPr>
        <w:t>pre-dispersal season (1</w:t>
      </w:r>
      <w:r w:rsidR="0035702D" w:rsidRPr="00C41C49">
        <w:rPr>
          <w:b/>
          <w:bCs/>
          <w:sz w:val="23"/>
          <w:szCs w:val="23"/>
        </w:rPr>
        <w:t xml:space="preserve">) and </w:t>
      </w:r>
      <w:r w:rsidR="000F76C5" w:rsidRPr="00C41C49">
        <w:rPr>
          <w:b/>
          <w:bCs/>
          <w:sz w:val="23"/>
          <w:szCs w:val="23"/>
        </w:rPr>
        <w:t>post-dispersal season (2</w:t>
      </w:r>
      <w:r w:rsidR="0035702D" w:rsidRPr="00C41C49">
        <w:rPr>
          <w:b/>
          <w:bCs/>
          <w:sz w:val="23"/>
          <w:szCs w:val="23"/>
        </w:rPr>
        <w:t>)</w:t>
      </w:r>
      <w:r w:rsidR="000F76C5" w:rsidRPr="00C41C49">
        <w:rPr>
          <w:b/>
          <w:bCs/>
          <w:sz w:val="23"/>
          <w:szCs w:val="23"/>
        </w:rPr>
        <w:t xml:space="preserve"> in the village</w:t>
      </w:r>
      <w:r w:rsidR="007E1864" w:rsidRPr="00C41C49">
        <w:rPr>
          <w:b/>
          <w:bCs/>
          <w:sz w:val="23"/>
          <w:szCs w:val="23"/>
        </w:rPr>
        <w:t xml:space="preserve"> of El Chaperno, Jutiapa</w:t>
      </w:r>
      <w:r w:rsidRPr="00C41C49">
        <w:rPr>
          <w:b/>
          <w:bCs/>
          <w:sz w:val="23"/>
          <w:szCs w:val="23"/>
        </w:rPr>
        <w:t>.</w:t>
      </w:r>
      <w:r w:rsidRPr="007E1864">
        <w:rPr>
          <w:bCs/>
          <w:sz w:val="23"/>
          <w:szCs w:val="23"/>
        </w:rPr>
        <w:t xml:space="preserve"> </w:t>
      </w:r>
      <w:r w:rsidR="0035702D">
        <w:rPr>
          <w:color w:val="auto"/>
          <w:sz w:val="23"/>
          <w:szCs w:val="23"/>
        </w:rPr>
        <w:t xml:space="preserve">Circles in map are sized according to the total number of specimens sequenced from each house and colored by the genetic identity of each specimen.  </w:t>
      </w:r>
      <w:r w:rsidR="00C67497">
        <w:rPr>
          <w:color w:val="auto"/>
          <w:sz w:val="23"/>
          <w:szCs w:val="23"/>
        </w:rPr>
        <w:t xml:space="preserve">House D-54, which contained 21% of cluster 1 insects pre-dispersal, is indicated on both maps.  </w:t>
      </w:r>
      <w:r>
        <w:rPr>
          <w:color w:val="auto"/>
          <w:sz w:val="23"/>
          <w:szCs w:val="23"/>
        </w:rPr>
        <w:t>Insert shows the DAPC plot inferred from 2</w:t>
      </w:r>
      <w:r w:rsidR="00624953">
        <w:rPr>
          <w:color w:val="auto"/>
          <w:sz w:val="23"/>
          <w:szCs w:val="23"/>
        </w:rPr>
        <w:t>,</w:t>
      </w:r>
      <w:r>
        <w:rPr>
          <w:color w:val="auto"/>
          <w:sz w:val="23"/>
          <w:szCs w:val="23"/>
        </w:rPr>
        <w:t xml:space="preserve">260 </w:t>
      </w:r>
      <w:r w:rsidR="00F75287" w:rsidRPr="00F75287">
        <w:rPr>
          <w:iCs/>
          <w:color w:val="auto"/>
          <w:sz w:val="23"/>
          <w:szCs w:val="23"/>
        </w:rPr>
        <w:t>polymorphic</w:t>
      </w:r>
      <w:r>
        <w:rPr>
          <w:i/>
          <w:iCs/>
          <w:color w:val="auto"/>
          <w:sz w:val="23"/>
          <w:szCs w:val="23"/>
        </w:rPr>
        <w:t xml:space="preserve"> </w:t>
      </w:r>
      <w:r>
        <w:rPr>
          <w:color w:val="auto"/>
          <w:sz w:val="23"/>
          <w:szCs w:val="23"/>
        </w:rPr>
        <w:t xml:space="preserve">SNPs, where 17.6% of the </w:t>
      </w:r>
      <w:r w:rsidR="0035702D">
        <w:rPr>
          <w:color w:val="auto"/>
          <w:sz w:val="23"/>
          <w:szCs w:val="23"/>
        </w:rPr>
        <w:t xml:space="preserve">variation is </w:t>
      </w:r>
      <w:r>
        <w:rPr>
          <w:color w:val="auto"/>
          <w:sz w:val="23"/>
          <w:szCs w:val="23"/>
        </w:rPr>
        <w:t xml:space="preserve">explained by the first eigenvalue. </w:t>
      </w:r>
      <w:r w:rsidR="0035702D">
        <w:rPr>
          <w:sz w:val="23"/>
          <w:szCs w:val="23"/>
        </w:rPr>
        <w:t>S</w:t>
      </w:r>
      <w:r>
        <w:rPr>
          <w:sz w:val="23"/>
          <w:szCs w:val="23"/>
        </w:rPr>
        <w:t>patial distance intervals for the pairwise comp</w:t>
      </w:r>
      <w:r w:rsidR="007E1864">
        <w:rPr>
          <w:sz w:val="23"/>
          <w:szCs w:val="23"/>
        </w:rPr>
        <w:t>arisons were set at 20m, and t</w:t>
      </w:r>
      <w:r>
        <w:rPr>
          <w:sz w:val="23"/>
          <w:szCs w:val="23"/>
        </w:rPr>
        <w:t>he autocorrelation window was set at 460</w:t>
      </w:r>
      <w:r w:rsidR="007E1864">
        <w:rPr>
          <w:sz w:val="23"/>
          <w:szCs w:val="23"/>
        </w:rPr>
        <w:t>m</w:t>
      </w:r>
      <w:r>
        <w:rPr>
          <w:color w:val="auto"/>
          <w:sz w:val="23"/>
          <w:szCs w:val="23"/>
        </w:rPr>
        <w:t>. Darker grey ribbons surrounding the trend line represent the 95% BCa confidence interval calculated from 10,000 bootstraps.</w:t>
      </w:r>
    </w:p>
    <w:p w14:paraId="7E337FF9" w14:textId="77777777" w:rsidR="006E2BF4" w:rsidRDefault="006E2BF4">
      <w:pPr>
        <w:spacing w:after="160" w:line="259" w:lineRule="auto"/>
        <w:jc w:val="left"/>
      </w:pPr>
    </w:p>
    <w:p w14:paraId="18C16906" w14:textId="77777777" w:rsidR="006E2BF4" w:rsidRDefault="006E2BF4"/>
    <w:p w14:paraId="4EE6BE81" w14:textId="77777777" w:rsidR="006E2BF4" w:rsidRDefault="006E2BF4">
      <w:pPr>
        <w:spacing w:after="160" w:line="259" w:lineRule="auto"/>
        <w:jc w:val="left"/>
      </w:pPr>
    </w:p>
    <w:p w14:paraId="052744F7" w14:textId="77777777" w:rsidR="006E2BF4" w:rsidRDefault="00BE17B4">
      <w:r>
        <w:rPr>
          <w:noProof/>
        </w:rPr>
        <w:lastRenderedPageBreak/>
        <w:drawing>
          <wp:inline distT="0" distB="0" distL="0" distR="0" wp14:anchorId="5655220A" wp14:editId="1B07B81F">
            <wp:extent cx="5943600" cy="4177125"/>
            <wp:effectExtent l="19050" t="0" r="0" b="0"/>
            <wp:docPr id="4" name="Picture 4" descr="H:\Chapter3_Tables&amp;Figures.17\Figure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Chapter3_Tables&amp;Figures.17\Figure4.tiff"/>
                    <pic:cNvPicPr>
                      <a:picLocks noChangeAspect="1" noChangeArrowheads="1"/>
                    </pic:cNvPicPr>
                  </pic:nvPicPr>
                  <pic:blipFill>
                    <a:blip r:embed="rId9" cstate="print"/>
                    <a:srcRect/>
                    <a:stretch>
                      <a:fillRect/>
                    </a:stretch>
                  </pic:blipFill>
                  <pic:spPr bwMode="auto">
                    <a:xfrm>
                      <a:off x="0" y="0"/>
                      <a:ext cx="5943600" cy="4177125"/>
                    </a:xfrm>
                    <a:prstGeom prst="rect">
                      <a:avLst/>
                    </a:prstGeom>
                    <a:noFill/>
                    <a:ln w="9525">
                      <a:noFill/>
                      <a:miter lim="800000"/>
                      <a:headEnd/>
                      <a:tailEnd/>
                    </a:ln>
                  </pic:spPr>
                </pic:pic>
              </a:graphicData>
            </a:graphic>
          </wp:inline>
        </w:drawing>
      </w:r>
    </w:p>
    <w:p w14:paraId="4E8D7300" w14:textId="77777777" w:rsidR="006E2BF4" w:rsidRDefault="00B11B7B">
      <w:r>
        <w:t>Fig. 1</w:t>
      </w:r>
    </w:p>
    <w:p w14:paraId="2381947A" w14:textId="77777777" w:rsidR="006E2BF4" w:rsidRDefault="00BE17B4">
      <w:r>
        <w:rPr>
          <w:noProof/>
        </w:rPr>
        <w:lastRenderedPageBreak/>
        <w:drawing>
          <wp:inline distT="0" distB="0" distL="0" distR="0" wp14:anchorId="122F329D" wp14:editId="37B5711A">
            <wp:extent cx="5943600" cy="3870784"/>
            <wp:effectExtent l="19050" t="0" r="0" b="0"/>
            <wp:docPr id="21" name="Picture 21" descr="H:\Chapter3_Tables&amp;Figures.17\Figure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Chapter3_Tables&amp;Figures.17\Figure6.tiff"/>
                    <pic:cNvPicPr>
                      <a:picLocks noChangeAspect="1" noChangeArrowheads="1"/>
                    </pic:cNvPicPr>
                  </pic:nvPicPr>
                  <pic:blipFill>
                    <a:blip r:embed="rId10" cstate="print"/>
                    <a:srcRect/>
                    <a:stretch>
                      <a:fillRect/>
                    </a:stretch>
                  </pic:blipFill>
                  <pic:spPr bwMode="auto">
                    <a:xfrm>
                      <a:off x="0" y="0"/>
                      <a:ext cx="5943600" cy="3870784"/>
                    </a:xfrm>
                    <a:prstGeom prst="rect">
                      <a:avLst/>
                    </a:prstGeom>
                    <a:noFill/>
                    <a:ln w="9525">
                      <a:noFill/>
                      <a:miter lim="800000"/>
                      <a:headEnd/>
                      <a:tailEnd/>
                    </a:ln>
                  </pic:spPr>
                </pic:pic>
              </a:graphicData>
            </a:graphic>
          </wp:inline>
        </w:drawing>
      </w:r>
    </w:p>
    <w:p w14:paraId="3D29DF1E" w14:textId="77777777" w:rsidR="006E2BF4" w:rsidRDefault="00B11B7B">
      <w:r>
        <w:t>Fig. 2</w:t>
      </w:r>
    </w:p>
    <w:p w14:paraId="0A6150BA" w14:textId="77777777" w:rsidR="006E2BF4" w:rsidRDefault="007E1864">
      <w:r w:rsidRPr="007E1864">
        <w:rPr>
          <w:noProof/>
        </w:rPr>
        <w:lastRenderedPageBreak/>
        <mc:AlternateContent>
          <mc:Choice Requires="wpg">
            <w:drawing>
              <wp:inline distT="0" distB="0" distL="0" distR="0" wp14:anchorId="46C0B189" wp14:editId="6967AC5C">
                <wp:extent cx="5943600" cy="4471035"/>
                <wp:effectExtent l="0" t="0" r="25400" b="24765"/>
                <wp:docPr id="16" name="Group 15"/>
                <wp:cNvGraphicFramePr/>
                <a:graphic xmlns:a="http://schemas.openxmlformats.org/drawingml/2006/main">
                  <a:graphicData uri="http://schemas.microsoft.com/office/word/2010/wordprocessingGroup">
                    <wpg:wgp>
                      <wpg:cNvGrpSpPr/>
                      <wpg:grpSpPr>
                        <a:xfrm>
                          <a:off x="0" y="0"/>
                          <a:ext cx="5943600" cy="4471035"/>
                          <a:chOff x="304800" y="209550"/>
                          <a:chExt cx="8534400" cy="6419850"/>
                        </a:xfrm>
                      </wpg:grpSpPr>
                      <pic:pic xmlns:pic="http://schemas.openxmlformats.org/drawingml/2006/picture">
                        <pic:nvPicPr>
                          <pic:cNvPr id="11" name="Picture 11" descr="H:\Chapter3_Tables&amp;Figures.17\Figure7.tiff"/>
                          <pic:cNvPicPr/>
                        </pic:nvPicPr>
                        <pic:blipFill>
                          <a:blip r:embed="rId11" cstate="print"/>
                          <a:srcRect/>
                          <a:stretch>
                            <a:fillRect/>
                          </a:stretch>
                        </pic:blipFill>
                        <pic:spPr bwMode="auto">
                          <a:xfrm>
                            <a:off x="685800" y="590550"/>
                            <a:ext cx="3810000" cy="5791200"/>
                          </a:xfrm>
                          <a:prstGeom prst="rect">
                            <a:avLst/>
                          </a:prstGeom>
                          <a:noFill/>
                          <a:ln w="9525">
                            <a:noFill/>
                            <a:miter lim="800000"/>
                            <a:headEnd/>
                            <a:tailEnd/>
                          </a:ln>
                        </pic:spPr>
                      </pic:pic>
                      <pic:pic xmlns:pic="http://schemas.openxmlformats.org/drawingml/2006/picture">
                        <pic:nvPicPr>
                          <pic:cNvPr id="12" name="Picture 12" descr="H:\Chapter3_Tables&amp;Figures.17\Figure8.tiff"/>
                          <pic:cNvPicPr/>
                        </pic:nvPicPr>
                        <pic:blipFill>
                          <a:blip r:embed="rId12" cstate="print"/>
                          <a:srcRect/>
                          <a:stretch>
                            <a:fillRect/>
                          </a:stretch>
                        </pic:blipFill>
                        <pic:spPr bwMode="auto">
                          <a:xfrm>
                            <a:off x="4953000" y="514350"/>
                            <a:ext cx="3505200" cy="5962650"/>
                          </a:xfrm>
                          <a:prstGeom prst="rect">
                            <a:avLst/>
                          </a:prstGeom>
                          <a:noFill/>
                          <a:ln w="9525">
                            <a:noFill/>
                            <a:miter lim="800000"/>
                            <a:headEnd/>
                            <a:tailEnd/>
                          </a:ln>
                        </pic:spPr>
                      </pic:pic>
                      <wps:wsp>
                        <wps:cNvPr id="13" name="Text Box 13"/>
                        <wps:cNvSpPr txBox="1"/>
                        <wps:spPr>
                          <a:xfrm>
                            <a:off x="304800" y="209550"/>
                            <a:ext cx="629138" cy="665600"/>
                          </a:xfrm>
                          <a:prstGeom prst="rect">
                            <a:avLst/>
                          </a:prstGeom>
                          <a:noFill/>
                        </wps:spPr>
                        <wps:txbx>
                          <w:txbxContent>
                            <w:p w14:paraId="5BEADD8C" w14:textId="77777777" w:rsidR="00804234" w:rsidRDefault="00804234" w:rsidP="00804234">
                              <w:pPr>
                                <w:pStyle w:val="NormalWeb"/>
                                <w:spacing w:before="0" w:beforeAutospacing="0" w:after="0" w:afterAutospacing="0"/>
                              </w:pPr>
                              <w:r>
                                <w:rPr>
                                  <w:rFonts w:asciiTheme="minorHAnsi" w:hAnsi="Calibri" w:cstheme="minorBidi"/>
                                  <w:color w:val="000000" w:themeColor="text1"/>
                                  <w:kern w:val="24"/>
                                  <w:sz w:val="48"/>
                                  <w:szCs w:val="48"/>
                                </w:rPr>
                                <w:t>A.</w:t>
                              </w:r>
                            </w:p>
                          </w:txbxContent>
                        </wps:txbx>
                        <wps:bodyPr wrap="none" rtlCol="0">
                          <a:spAutoFit/>
                        </wps:bodyPr>
                      </wps:wsp>
                      <wps:wsp>
                        <wps:cNvPr id="14" name="Text Box 14"/>
                        <wps:cNvSpPr txBox="1"/>
                        <wps:spPr>
                          <a:xfrm>
                            <a:off x="4953000" y="209550"/>
                            <a:ext cx="611814" cy="665600"/>
                          </a:xfrm>
                          <a:prstGeom prst="rect">
                            <a:avLst/>
                          </a:prstGeom>
                          <a:noFill/>
                        </wps:spPr>
                        <wps:txbx>
                          <w:txbxContent>
                            <w:p w14:paraId="1A6C8638" w14:textId="77777777" w:rsidR="00804234" w:rsidRDefault="00804234" w:rsidP="00804234">
                              <w:pPr>
                                <w:pStyle w:val="NormalWeb"/>
                                <w:spacing w:before="0" w:beforeAutospacing="0" w:after="0" w:afterAutospacing="0"/>
                              </w:pPr>
                              <w:r>
                                <w:rPr>
                                  <w:rFonts w:asciiTheme="minorHAnsi" w:hAnsi="Calibri" w:cstheme="minorBidi"/>
                                  <w:color w:val="000000" w:themeColor="text1"/>
                                  <w:kern w:val="24"/>
                                  <w:sz w:val="48"/>
                                  <w:szCs w:val="48"/>
                                </w:rPr>
                                <w:t>B.</w:t>
                              </w:r>
                            </w:p>
                          </w:txbxContent>
                        </wps:txbx>
                        <wps:bodyPr wrap="none" rtlCol="0">
                          <a:spAutoFit/>
                        </wps:bodyPr>
                      </wps:wsp>
                      <wps:wsp>
                        <wps:cNvPr id="15" name="Text Box 15"/>
                        <wps:cNvSpPr txBox="1"/>
                        <wps:spPr>
                          <a:xfrm>
                            <a:off x="2667001" y="1962150"/>
                            <a:ext cx="392072" cy="443126"/>
                          </a:xfrm>
                          <a:prstGeom prst="rect">
                            <a:avLst/>
                          </a:prstGeom>
                          <a:solidFill>
                            <a:schemeClr val="bg1"/>
                          </a:solidFill>
                          <a:ln>
                            <a:solidFill>
                              <a:schemeClr val="tx2"/>
                            </a:solidFill>
                          </a:ln>
                        </wps:spPr>
                        <wps:txbx>
                          <w:txbxContent>
                            <w:p w14:paraId="166463EE"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1</w:t>
                              </w:r>
                            </w:p>
                          </w:txbxContent>
                        </wps:txbx>
                        <wps:bodyPr wrap="none" rtlCol="0">
                          <a:spAutoFit/>
                        </wps:bodyPr>
                      </wps:wsp>
                      <wps:wsp>
                        <wps:cNvPr id="17" name="Text Box 17"/>
                        <wps:cNvSpPr txBox="1"/>
                        <wps:spPr>
                          <a:xfrm>
                            <a:off x="7790688" y="731519"/>
                            <a:ext cx="392072" cy="443126"/>
                          </a:xfrm>
                          <a:prstGeom prst="rect">
                            <a:avLst/>
                          </a:prstGeom>
                          <a:solidFill>
                            <a:schemeClr val="bg1"/>
                          </a:solidFill>
                          <a:ln>
                            <a:solidFill>
                              <a:schemeClr val="tx2"/>
                            </a:solidFill>
                          </a:ln>
                        </wps:spPr>
                        <wps:txbx>
                          <w:txbxContent>
                            <w:p w14:paraId="2D0CD01B"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1</w:t>
                              </w:r>
                            </w:p>
                          </w:txbxContent>
                        </wps:txbx>
                        <wps:bodyPr wrap="none" rtlCol="0">
                          <a:spAutoFit/>
                        </wps:bodyPr>
                      </wps:wsp>
                      <wps:wsp>
                        <wps:cNvPr id="18" name="Text Box 18"/>
                        <wps:cNvSpPr txBox="1"/>
                        <wps:spPr>
                          <a:xfrm>
                            <a:off x="2133601" y="3714751"/>
                            <a:ext cx="392072" cy="443126"/>
                          </a:xfrm>
                          <a:prstGeom prst="rect">
                            <a:avLst/>
                          </a:prstGeom>
                          <a:solidFill>
                            <a:schemeClr val="bg1"/>
                          </a:solidFill>
                          <a:ln>
                            <a:solidFill>
                              <a:schemeClr val="tx2"/>
                            </a:solidFill>
                          </a:ln>
                        </wps:spPr>
                        <wps:txbx>
                          <w:txbxContent>
                            <w:p w14:paraId="1C9F7969"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2</w:t>
                              </w:r>
                            </w:p>
                          </w:txbxContent>
                        </wps:txbx>
                        <wps:bodyPr wrap="none" rtlCol="0">
                          <a:spAutoFit/>
                        </wps:bodyPr>
                      </wps:wsp>
                      <wps:wsp>
                        <wps:cNvPr id="19" name="Text Box 19"/>
                        <wps:cNvSpPr txBox="1"/>
                        <wps:spPr>
                          <a:xfrm>
                            <a:off x="7808977" y="2569465"/>
                            <a:ext cx="392072" cy="443126"/>
                          </a:xfrm>
                          <a:prstGeom prst="rect">
                            <a:avLst/>
                          </a:prstGeom>
                          <a:solidFill>
                            <a:schemeClr val="bg1"/>
                          </a:solidFill>
                          <a:ln>
                            <a:solidFill>
                              <a:schemeClr val="tx2"/>
                            </a:solidFill>
                          </a:ln>
                        </wps:spPr>
                        <wps:txbx>
                          <w:txbxContent>
                            <w:p w14:paraId="01BA5EA3"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2</w:t>
                              </w:r>
                            </w:p>
                          </w:txbxContent>
                        </wps:txbx>
                        <wps:bodyPr wrap="none" rtlCol="0">
                          <a:spAutoFit/>
                        </wps:bodyPr>
                      </wps:wsp>
                      <wps:wsp>
                        <wps:cNvPr id="20" name="Text Box 20"/>
                        <wps:cNvSpPr txBox="1"/>
                        <wps:spPr>
                          <a:xfrm>
                            <a:off x="1676399" y="5238750"/>
                            <a:ext cx="392072" cy="443126"/>
                          </a:xfrm>
                          <a:prstGeom prst="rect">
                            <a:avLst/>
                          </a:prstGeom>
                          <a:solidFill>
                            <a:schemeClr val="bg1"/>
                          </a:solidFill>
                          <a:ln>
                            <a:solidFill>
                              <a:schemeClr val="tx2"/>
                            </a:solidFill>
                          </a:ln>
                        </wps:spPr>
                        <wps:txbx>
                          <w:txbxContent>
                            <w:p w14:paraId="7C9040FB"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3</w:t>
                              </w:r>
                            </w:p>
                          </w:txbxContent>
                        </wps:txbx>
                        <wps:bodyPr wrap="none" rtlCol="0">
                          <a:spAutoFit/>
                        </wps:bodyPr>
                      </wps:wsp>
                      <wps:wsp>
                        <wps:cNvPr id="22" name="Text Box 22"/>
                        <wps:cNvSpPr txBox="1"/>
                        <wps:spPr>
                          <a:xfrm>
                            <a:off x="7790688" y="4379976"/>
                            <a:ext cx="392072" cy="443126"/>
                          </a:xfrm>
                          <a:prstGeom prst="rect">
                            <a:avLst/>
                          </a:prstGeom>
                          <a:solidFill>
                            <a:schemeClr val="bg1"/>
                          </a:solidFill>
                          <a:ln>
                            <a:solidFill>
                              <a:schemeClr val="tx2"/>
                            </a:solidFill>
                          </a:ln>
                        </wps:spPr>
                        <wps:txbx>
                          <w:txbxContent>
                            <w:p w14:paraId="1C440AC9"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3</w:t>
                              </w:r>
                            </w:p>
                          </w:txbxContent>
                        </wps:txbx>
                        <wps:bodyPr wrap="none" rtlCol="0">
                          <a:spAutoFit/>
                        </wps:bodyPr>
                      </wps:wsp>
                      <wps:wsp>
                        <wps:cNvPr id="23" name="Rectangle 23"/>
                        <wps:cNvSpPr/>
                        <wps:spPr>
                          <a:xfrm>
                            <a:off x="304800" y="209550"/>
                            <a:ext cx="8534400" cy="641985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6C0B189" id="Group 15" o:spid="_x0000_s1026" style="width:468pt;height:352.05pt;mso-position-horizontal-relative:char;mso-position-vertical-relative:line" coordorigin="304800,209550" coordsize="8534400,641985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y8vL/+Pj4//f39//y8vL/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v7+//n5+f/y8vL/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fn5//X19f/y8vL/&#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Ly8v/09PT/////&#10;//j4+P/y8vL/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vr6//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p6en/9fX1//Dw8P/p&#10;6en/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f39//T09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7u7v/p6en/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t7e3///////Ly8v/p6en/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9/f3/+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w8PD//////+/v7//q6ur/5+fn/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10;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p6en/9fX1//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f39//X19f/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7u&#10;7v/p6en/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t&#10;7e3///////Pz8//p6en/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9/f3/+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&#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fn5&#10;//j4+P/19fX/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v7+//r6+v/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v7//f39//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29vb///////j4+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v7//X19f/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9/f3//X19f/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x8fH//v7+//j4+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Pj4//Pz8//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z8/P///////b29v/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x8fH/+vr6&#10;//Hx8f/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p6en/9fX1//Dw8P/p6en/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f39//X19f/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7u7v/p6en/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t7e3///////Pz8//p6en/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9/f3/+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w8PD//////+/v7//q6ur/5+fn/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7u7u//Hx8f/w8PD/8PDw//Dw8P/w8PD/&#10;8PDw//Dw8P/w8PD/8PDw//Dw8P/w8PD/8PDw//Dw8P/w8PD/8PDw//Dw8P/w8PD/8PDw//Dw8P/w&#10;8PD/8PDw//Dw8P/w8PD/8PDw//Dw8P/w8PD/8PDw//Dw8P/w8PD/8PDw//Dw8P/w8PD/8PDw//Dw&#10;8P/w8PD/8PDw//Dw8P/w8PD/8PDw//Dw8P/w8PD/8PDw//Dw8P/w8PD/8PDw//Dw8P/t7e3/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s7Oz/ysrL&#10;/42Njf+IiIj/iYmJ/4mJif+JiYn/iYmJ/4mJif+JiYn/iYmJ/4mJif+JiYn/iYmJ/4mJif+JiYn/&#10;iYmJ/4mJif+JiYn/iYmJ/4mJif+JiYn/iYmJ/4mJif+JiYn/iYmJ/4mJif+JiYn/iYmJ/4mJif+J&#10;iYn/iYmJ/4mJif+JiYn/iYmJ/4mJif+JiYn/iYmJ/4mJif+JiYn/iYmJ/4mJif+JiYn/iYmJ/4mJ&#10;if+JiYn/iYmJ/4+Pj//Hx8f/7u7u/+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vr6//r6+v/paWl/2JiYv+hoaH/oaGh/6Ghof+hoaH/oaGh/6Ghof+hoaH/oaGh&#10;/6Ghof+hoaH/oaGh/6Ghof+hoaH/oaGh/6Ghof+hoaH/oaGh/6Ghof+hoaH/oaGh/6Ghof+hoaH/&#10;oaGh/6Ghof+hoaH/oaGh/6Ghof+hoaH/oaGh/6Ghof+hoaH/oaGh/6Ghof+hoaH/oaGh/6Ghof+h&#10;oaH/oaGh/6Ghof+hoaH/oaGh/6Ghof+hoaH/n5+f/2hoaP+dnZ3/7+/v/+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vr6//r6+v/paWl/4aGhv//////////////&#10;////////////////////////////////////////////////////////////////////////////&#10;////////////////////////////////////////////////////////////////////////////&#10;////////////////////////////////////////////////////////////////+fn5/5GRkf+c&#10;nJz/7+/v/+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vr6//r&#10;6+v/paWl/4WFhf//////////////////////////////////////////////////////////////&#10;////////////////////////////////////////////////////////////////////////////&#10;////////////////////////////////////////////////////////////////////////////&#10;////////////////+fn5/5CQkP+cnJz/7+/v/+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vr6//r6+v/paWl/4WFhf//////////////////////////////////&#10;////////////////////////////////////////////////////////////////////////////&#10;////////////////////////////////////////////////////////////////////////////&#10;////////////////////////////////////////////+fn5/5CQkP+cnJz/7+/v/+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vr6//r6+v/paWl/4WFhf//////&#10;////////////////////////////////////////////////////////////////////////////&#10;////////////////////////////////////////////////////////////////////////////&#10;////////////////////////////////////////////////////////////////////////+fn5&#10;/5CQkP+cnJz/7+/v/+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vr6//r6+v/paWl/4WFhf//////////////////////////////////////////////////////&#10;////////////////////////////////////////////////////////////////////////////&#10;////////////////////////////////////////////////////////////////////////////&#10;////////////////////////+fn5/5CQkP+cnJz/7+/v/+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&#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&#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&#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vr6//r6+v/paWl/4WFhf//////////////////&#10;////////////////////////////////////////////////////////////////////////////&#10;////////////////////////////////////////////////////////////////////////////&#10;////////////////////////////////////////////////////////////+fn5/5CQkP+cnJz/&#10;7+/v/+rq6v/q6ur/6urq/+rq6v/q6ur/6urq/+rq6v/w8PD///////Dw8P/q6ur/6Ojo/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&#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&#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&#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vr&#10;6//r6+v/paWl/4WFhf//////////////////////////////////////////////////////////&#10;////////////////////////////////////////////////////////////////////////////&#10;////////////////////////////////////////////////////////////////////////////&#10;////////////////////+fn5/5CQkP+cnJz/7+/v/+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vr6//r6+v/paWl/4WFhf//////////////////////////////&#10;////////////////////////////////////////////////////////////////////////////&#10;////////////////////////////////////////////////////////////////////////////&#10;////////////////////////////////////////////////+fn5/5CQkP+cnJz/7+/v/+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vr6//r6+v/paWl/4WFhf//&#10;////////////////////////////////////////////////////////////////////////////&#10;//////////////////////////////r6+v/n5+f/5eXl//b29v//////////////////////////&#10;////////////////////////////////////////////////////////////////////////////&#10;+fn5/5CQkP+cnJz/7+/v/+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vr6//r6+v/paWl/4WFhf//////////////////////////////////////////////////&#10;/////////////////////////////////////////////////////Pz8/7W1tf8YGBj/EBAQ/5OT&#10;k///////////////////////////////////////////////////////////////////////////&#10;////////////////////////////+fn5/5CQkP+cnJz/7+/v/+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vr6//r6+v/paWl/4WFhf//////////////////////&#10;////////////////////////////////////////////////////////////////////////////&#10;////9/f3/2xsbP8CAgL/CQkJ/0dHR//z8/P/////////////////////////////////////////&#10;////////////////////////////////////////////////////////+fn5/5CQkP+cnJz/7+/v&#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vr6//r6+v/paWl&#10;/4WFhf//////////////////////////////////////////////////////////////////////&#10;///////////////////////////+/v7/2tra/ykpKf8wMDD/NDQ0/xMTE/+7u7v/////////////&#10;////////////////////////////////////////////////////////////////////////////&#10;////////+fn5/5CQkP+cnJz/7+/v/+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vr6//r6+v/paWl/4WFhf//////////////////////////////////////////&#10;///////////////////////////////////////////////////////6+vr/oKCg/wgICP+Hh4f/&#10;i4uL/wYGBv94eHj//v7+////////////////////////////////////////////////////////&#10;////////////////////////////////////+fn5/5CQkP+cnJz/7+/v/+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vr6//r6+v/paWl/4WFhf//////////////&#10;////////////////////////////////////////////////////////////////////////////&#10;///////x8fH/VFRU/xEREf/Pz9D/zs7O/xISEv82Njb/6urq////////////////////////////&#10;////////////////////////////////////////////////////////////////+fn5/5CQkP+c&#10;nJz/7+/v/+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vr6//r&#10;6+v/paWl/4WFhf//////////////////////////////////////////////////////////////&#10;//////////////////////////////39/f/Dw8P/EhIS/1VVVf/39/f/7+/v/0tLS/8MDAz/ra2t&#10;////////////////////////////////////////////////////////////////////////////&#10;////////////////+fn5/5CQkP+cnJz/7+/v/+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vr6//r6+v/paWl/4WFhf//////////////////////////////////&#10;//////////////////////////////////////////////////////////j4+P9/f3//CAgI/5aW&#10;lv//////+fn5/4eHh/8HBwf/ampq//v7+///////////////////////////////////////////&#10;////////////////////////////////////////////+fn5/5CQkP+cnJz/7+/v/+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vr6//r6+v/paWl/4WFhf//////&#10;////////////////////////////////////////////////////////////////////////////&#10;/////////+bm5v87Ozv/IiIi/9vb2////////f39/8vLy/8bGxv/Kysr/9/f3///////////////&#10;////////////////////////////////////////////////////////////////////////+fn5&#10;/5CQkP+cnJz/7+/v/+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vr6//r6+v/paWl/4WFhf//////////////////////////////////////////////////////&#10;////////////////////////////////+/v7/7Gxsf8JCQn/aWlp//////////////////b29v9b&#10;W1v/CQkJ/56env//////////////////////////////////////////////////////////////&#10;////////////////////////+fn5/5CQkP+cnJz/7+/v/+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&#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&#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&#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vr6//r6+v/paWl/4WFhf//////////////////&#10;///////////////////////////////////////////////////////////////v7+//T09P/w8P&#10;D/+7u7v////////////////////////////7+/v/q6ur/wcHB/9LS0v/8/Pz////////////////&#10;////////////////////////////////////////////////////////////+fn5/5CQkP+cnJz/&#10;7+/v/+rq6v/q6ur/6urq/+rq6v/q6ur/6urq/+rq6v/w8PD///////Dw8P/q6ur/6Ojo/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&#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&#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&#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vr&#10;6//r6+v/paWl/4WFhf//////////////////////////////////////////////////////////&#10;//////////////////7+/v/9/f3//f39////////////////////////////////////////////&#10;///////////9/f3//f39//7+/v//////////////////////////////////////////////////&#10;////////////////////+fn5/5CQkP+cnJz/7+/v/+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vr6//r6+v/paWl/4WFhf//////////////////////////////&#10;////////////////////////////////////////////////////////////////////////////&#10;////////////////////////////////////////////////////////////////////////////&#10;////////////////////////////////////////////////+fn5/5CQkP+cnJz/7+/v/+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vr6//r6+v/paWl/4WFhf//&#10;////////////////////////////////////////////////////////////////////////////&#10;////////////////////////////////////////////////////////////////////////////&#10;////////////////////////////////////////////////////////////////////////////&#10;+fn5/5CQkP+cnJz/7+/v/+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vr6//r6+v/paWl/4WFhf//////////////////////////////////////////////////&#10;////////////////////////////////////////////////////////////////////////////&#10;////////////////////////////////////////////////////////////////////////////&#10;////////////////////////////+fn5/5CQkP+cnJz/7+/v/+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vr6//r6+v/paWl/4WFhf//////////////////////&#10;////////////////////////////////////////////////////////////////////////////&#10;////////////////////////////////////////////////////////////////////////////&#10;////////////////////////////////////////////////////////+fn5/5CQkP+cnJz/7+/v&#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vr6//r6+v/paWl&#10;/4WFhf//////////////////////////////////////////////////////////////////////&#10;////////////////////////////////////////////////////////////////////////////&#10;////////////////////////////////////////////////////////////////////////////&#10;////////+fn5/5CQkP+cnJz/7+/v/+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vr6//r6+v/paWl/4WFhf//////////////////////////////////////////&#10;////////////////////////////////////////////////////////////////////////////&#10;////////////////////////////////////////////////////////////////////////////&#10;////////////////////////////////////+fn5/5CQkP+cnJz/7+/v/+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vr6//r6+v/paWl/4WFhf//////////////&#10;////////////////////////////////////////////////////////////////////////////&#10;////////////////////////////////////////////////////////////////////////////&#10;////////////////////////////////////////////////////////////////+fn5/5CQkP+c&#10;nJz/7+/v/+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vr6//r&#10;6+v/paWl/4WFhf//////////////////////////////////////////////////////////////&#10;////////////////////////////////////////////////////////////////////////////&#10;////////////////////////////////////////////////////////////////////////////&#10;////////////////+fn5/5CQkP+cnJz/7+/v/+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vr6//r6+v/paWl/4WFhf//////////////////////////////////&#10;////////////////////////////////////////////////////////////////////////////&#10;////////////////////////////////////////////////////////////////////////////&#10;////////////////////////////////////////////+fn5/5CQkP+cnJz/7+/v/+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vr6//r6+v/paWl/4WFhf//////&#10;////////////////////////////////////////////////////////////////////////////&#10;////////////////////////////////////////////////////////////////////////////&#10;////////////////////////////////////////////////////////////////////////+fn5&#10;/5CQkP+cnJz/7+/v/+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vr6//r6+v/paWl/4WFhf//////////////////////////////////////////////////////&#10;////////////////////////////////////////////////////////////////////////////&#10;////////////////////////////////////////////////////////////////////////////&#10;////////////////////////+fn5/5CQkP+cnJz/7+/v/+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&#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&#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&#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7Ozs/+/v7//v7+//7+/v/+/v7//v&#10;7+//7+/v/+/v7//v7+//7+/v/+/v7//v7+//7+/v/+/v7//v7+//7+/v/+/v7//v7+//7+/v/+/v&#10;7//v7+//7+/v/+/v7//v7+//7+/v/+/v7//v7+//7+/v/+/v7//v7+//7+/v/+/v7//v7+//7+/v&#10;/+/v7//v7+//7+/v/+/v7//v7+//7+/v/+/v7//v7+//7+/v/+/v7//v7+//7+/v/+/v7//s7Oz/&#10;6urq/+rq6v/q6ur/6urq/+rq6v/q6ur/6urq/+rq6v/w8PD///////Dw8P/q6ur/6Ojo/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10;////////////////////////////////////////////////////////////////////////////&#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10;////////////////////////////////////////////////////////////////////////////&#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39/f/CwsL/e3t7/2lpaf+Ojo7/3t7e//39/f//////&#10;///////////////////////////9/f3/wMDA/4CAgP9paWn/eXl5/7+/v//4+Pj////////////+&#10;/v7/yMjI/39/f/9paWn/iIiI/9bW1v/8/Pz/////////////////////////////////////////&#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7e3t/9NTU3/goKC&#10;/6Kiov9nZ2f/Y2Nj/9vb2//9/f3///////////////////////////+vr6//UlJS/4SEhP+pqan/&#10;gICA/0dHR/+xsbH/+Pj4///////AwMD/Tk5O/3x8fP+jo6P/bGxs/1hYWP/U1NT//Pz8////////&#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10;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10;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&#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10;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10;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f39//z8/P/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39/f/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f39//v7&#10;+//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7&#10;+/v///////z8/P/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f39//v7+//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39&#10;//v7+//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v7+//39/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39//r6+v/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6+vr///////z8/P/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39//r6+v/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9PT0/29vb/92dnb/5eXl//7+&#10;/v/Hx8f/T09P/7a2tv/4+Pj/+fn5/8nJyf/S0tL/+vr6/97e3v9UVFT/mJiY//Ly8v//////8fHx&#10;/4WFhf9lZWX/4eHh//r6+v94eHj/bm5u/+Hh4f/+/v7/zs7O/1JSUv+srKz/9/f3////////////&#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9bW1v9gYGD/Wlpa/2pqav9ISEj/jIyM//Dw8P//////8PDw/11dXf95eXn/7+/v//7+&#10;/v+vr6//Tk5O/19fX/9zc3P/WFhY/1ZWVv/AwMD/+fn5///////c3Nz/ZWVl/1dXV/9ra2v/SEhI&#10;/39/f//r6+v///////////////////////////////////////////////////////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l5eX/t7e3/5+fn//CwsL/9vb2////////&#10;////+/v7/9nZ2f/e3t7/+/v7////////////2NjY/62trf+enp7/tLS0/+Pj4//9/f3/////////&#10;////////6Ojo/7q6uv+enp7/v7+///Hx8f//////////////////////////////////////////&#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10;////////////////////////////////////////////////////////////////////////////&#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10;////////////////////////////////////////////////////////////////////////////&#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r6+v/7+/v/+/v7//w8PD/8PDw/+7u7v/q6ur/6urq/+rq6v/q6ur/6urq/+rq6v/u&#10;7u7/7+/v//Dw8P/w8PD/7u7u/+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10;////////////////////////////////////////////////////////////////////////////&#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zs7P/t7e3/zMzM/66urv+mpqb/uLi4/9ra2v/t7e3/&#10;6urq/+rq6v/q6ur/6+vr/+/v7//Y2Nj/tra2/6Ojo/+zs7P/1dXV/+3t7f/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10;////////////////////////////////////////////////////////////////////////////&#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vr/+jo6P+Ghob/FRUV&#10;/wAAAP8AAAD/AAAA/zAwMP+jo6P/6Ojo/+rq6v/q6ur/7u7u/6ampv8zMzP/BAQE/wAAAP8AAAD/&#10;Kioq/5+fn//n5+f/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8PDw/6Kiov8SEhL/RkZG/6Ghof+9vb3/lpaW/x0dHf8fHx//u7u7/+rq6v/v7+//v7+/&#10;/x4eHv8yMjL/oaGh/7+/wP+fn5//LCws/xoaGv+ysrL/6urq/+rq6v/q6ur/6urq/+rq6v/q6ur/&#10;6urq/+vr6//s7Oz/6urq/+vr6//v7+//7+/v/+zs7P/q6ur/6urq/+zs7P/v7+//7e3t/+vr6//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r6+v/5+fn/1BQUP8nJyf/xMTE//Dw8P/w8PD/9PT0/5OT&#10;k/8QEBD/jIyM/+bm5v/z8/P/gICA/w0NDf+goKD/7e3t//Dw8P/19fX/n5+f/xISEv95eXn/5eXl&#10;/+vr6//q6ur/6urq/+rq6v/q6ur/6+vr/+Li4v/b29v/6enp/+bm5v/Fxcb/vr6+/9vb2//t7e3/&#10;7u7u/+Hh4f/Dw8P/zc3O/+bm5v/s7Oz/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t7e3/2tra/0xMTP9k&#10;ZGT/3d3d/+rq6v/q6ur/8vLy/6mpqf8TExP/gYGB/+bm5v/z8/P/bm5u/w0NDf+ysrL/6+vr/+zs&#10;7P/y8vL/sbGx/xQUFP90dHT/5eXl/+vr6//q6ur/6urq/+rq6v/q6ur/8PDw/4yMjP8xMTH/np6e&#10;/1ZWVv8ODg7/AwMD/zY2Nv+6urr/p6en/zQ0NP8ICAj/BwcH/1VVVf/Ozs7/6+vr/+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r6+v/6Ojo/9jY2P/d3d3/6Ojo/+/v7//x8fH/39/f/2BgYP8QEBD/q6ur/+np6f/v&#10;7+//paWl/xMTE/9bW1v/zc3N/+np6f/T09P/V1dX/xEREf+qqqr/6urq/+rq6v/q6ur/6urq/+rq&#10;6v/q6ur/8fHx/4ODg/8ODg7/ICAg/1lZWf+fn5//fX19/w8PD/8kJCT/ISEh/3Fxcf+bm5v/YWFh&#10;/wsLC/9paWn/4eHh/+vr6//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3t7f/t7e3/6urq/5qamv9ZWVn/&#10;MTEx/wgICP+Ojo7/5ubm/+vr6//r6+v/7Ozs/4+Pj/8QEBD/IyMj/zs7O/8hISH/BQUF/5OTk//n&#10;5+f/6+vr/+rq6v/q6ur/6urq/+rq6v/q6ur/8fHx/4WFhf8ODg7/VlZW/97e3v/y8vL/6urq/1hY&#10;WP8ICAj/f39//+jo6P/z8/P/4ODg/zY2Nv8+Pj7/0dHR/+vr6//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r6+v/6urq/4aGhv81NTX/FhYW/wUFBf9XV1f/ysrK/+vr6//u7u7/1NTU/2NjY/8NDQ3/&#10;MTEx/01NTf8xMTH/CAgI/11dXf/Ozs7/6+vr/+rq6v/q6ur/6urq/+rq6v/q6ur/8fHx/4SEhP8O&#10;Dg7/mJiY/+jo6P/s7Oz/7e3t/2pqav8MDAz/ubm5/+vr6//s7Oz/4uLi/0xMTP82Njb/ysrK/+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fn5//p6en/6urq/+rq6v/q6ur/6urq/+rq&#10;6v/q6ur/6urq/+rq6v/q6ur/7Ozs/+/v7//s7Oz/6urq/+rq6v/q6ur/2tra/3x8fP8NDQ3/YWFh&#10;/9/f3//p6en/Z2dn/woKCv+CgoL/3t7e/+zs7P/m5ub/iIiI/w8PD/9lZWX/39/f/+vr6//q6ur/&#10;6urq/+rq6v/q6ur/8fHx/4SEhP8QEBD/qqqq/+np6f/r6+v/7e3t/2pqav8SEhL/wsLC/+rq6v/s&#10;7Oz/4eHh/0xMTP81NTX/ysrK/+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5ubm/+Li4v/p&#10;6en/6urq/+rq6v/q6ur/6urq/+rq6v/q6ur/6urq/+rq6v/r6+v/4ODg/8bGxv/b29v/6urq/+rq&#10;6v/q6ur/7+/v/93d3f80NDT/Ly8v/87Ozv/R0dH/ICAg/z09Pf/V1dX/7Ozs/+rq6v/v7+//4ODg&#10;/zk5Of8wMDD/ysrK/+rq6v/q6ur/6urq/+rq6v/q6ur/8fHx/4SEhP8RERH/r6+v/+np6f/r6+v/&#10;7e3t/2pqav8UFBT/wsLC/+rq6v/s7Oz/4eHh/0xMTP81NTX/ysrK/+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i4uL/4ODg&#10;/9/f3//j4+P/6enp/+rq6v/q6ur/6urq/+rq6v/q6ur/6urq/+rq6v/q6ur/7u7u/39/f/8ODg7/&#10;UlJS/6CgoP+4uLj/kpKS/yoqKv8XFxf/qqqq/+rq6v/v7+//mJiY/xEREf8zMzP/l5eX/7y8vP+l&#10;paX/QEBA/woKCv+dnZ3/6Ojo/+rq6v/q6ur/6urq/+rq6v/q6ur/8fHx/4ODg/8PDw//r6+v/+np&#10;6f/r6+v/7e3t/2lpaf8RERH/wcHB/+rq6v/s7Oz/4eHh/0lJSf8yMjL/ysrK/+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10;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10;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10;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m5ub/4ODg/9/f3//f39//39/f/9/f3//f39//&#10;4ODg/+np6f/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10;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10;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10;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r6+v/5ubm/+Dg4P/f&#10;39//39/f/+Li4v/j4+P/zs7O/8DAwP/Q0ND/4+Pj/+Pj4//p6en/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4uLi/+Dg4P/f39//4+Pj/8vLy/9sbGz/MDAw/xQUFP8uLi7/cnJy/87Ozv/o&#10;6Oj/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enp/+Hh4f/g4OD/39/f/+Dg4P/Z2dn/SkpK/wYG&#10;Bv8AAAD/AAAA/wAAAP8AAAD/AAAA/wAAAP9YWFj/3t7e/+vr6//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5ubm/+Dg4P/f&#10;39//39/f/9/f3//k5OT/ZmZm/woKCv8AAAD/AAAA/wAAAP8AAAD/AAAA/wAAAP92dnb/4ODg/+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4eHh/+Dg4P/f39//39/f/9/f3//j4+P/tra2/x0dHf8BAQH/AAAA/wAAAP8A&#10;AAD/AAAA/ysrK/+8vLz/4+Pj/+np6f/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m5ub/4ODg/9/f3//f39//39/f/9/f3//f39//&#10;5eXl/46Ojv8QEBD/AAAA/wAAAP8AAAD/Nzc3/6+vr//g4OD/4eHh/+np6f/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r6+v/7e3t/+zs&#10;7P/q6ur/6urq/+rq6v/q6ur/6urq/+rq6v/q6ur/6urq/+rq6v/r6+v/6+vr/+rq6v/q6ur/6urq&#10;/+rq6v/q6ur/6urq/+rq6v/r6+v/7e3t/+zs7P/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i4uL/4ODg&#10;/9/f3//f39//39/f/9/f3//f39//4uLi/3BwcP8iIiL/fX19/2lpaf8MDAz/kZGR/+Dg4P/h4eH/&#10;39/f/+fn5//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7Ozs/+/v7//l5eX/19fX/9/f3//p6en/7+/v/+vr6//q6ur/6urq/+rq6v/q6ur/6urq/+vr&#10;6//k5OT/4+Pj/+rq6v/q6ur/6urq/+rq6v/q6ur/7e3t/+/v7//k5OT/19fX/9/f3//p6en/7+/v&#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vr/+bm5v/g4OD/39/f/9/f3//f39//39/f/9/f3//k5OT/vLy8/xYWFv9vb2//4ODg&#10;/9LS0/8tLS3/a2tr/9bW1v/g4OD/39/f/+Tk5P/p6en/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t7e3/4ODg/4WFhf8vLy//EhIS/xwcHP9BQUH/paWl/+jo6P/r&#10;6+v/6urq/+rq6v/q6ur/7e3t/+bm5v9XV1f/aWlp/+Xl5f/r6+v/6urq/+rq6v/t7e3/39/f/4KC&#10;gv8sLCz/EhIS/xwcHP9CQkL/p6en/+np6f/r6+v/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Hh4f/g4OD/39/f/9/f3//f39//39/f/9/f&#10;3//i4uL/aWlp/yEhIf+2trb/4ODg/+Hh4f9VVVX/PDw8/8vLy//f39//39/f/+Li4v/p6en/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vr6//o6Oj/aGho/wYGBv84ODj/&#10;c3Nz/25ubv8jIyP/AwMD/5aWlv/q6ur/6+vr/+zs7P/x8fH/8PDw/6ampv8KCgr/WFhY/+Tk5P/r&#10;6+v/6urq/+vr6//l5eX/ZGRk/wUFBf87Ozv/c3Nz/21tbf8fHx//BQUF/5mZmf/r6+v/6+vr/+rq&#10;6v/q6ur/6urq/+rq6v/q6ur/6urq/+rq6v/q6ur/6urq/+vr6//s7Oz/6+vr/+rq6v/q6ur/6urq&#10;/+zs7P/r6+v/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v7/+5ubn/CwsL/1RUVP/d3d3/8fHx//Pz8//FxcX/JSUl/ywsLP/R0dH/7u7u/9LS0v+CgoL/&#10;UlJS/woKCv8AAAD/Wlpa/+Xl5f/r6+v/6urq//Dw8P+urq7/CgoK/1lZWf/f39//8fHx//Pz8//D&#10;w8P/Gxsb/zExMf/V1dX/6+vr/+rq6v/q6ur/6urq/+rq6v/q6ur/7e3t/+/v7//u7u7/7+/v/+rq&#10;6v/j4+P/7u7u/+3t7f/s7Oz/8fHx/+jo6P/p6en/8fHx/+zs7P/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vr/+3t7f+dnZ3/Wlpa/8/P&#10;z//t7e3/6urq/+rq6v/v7+//X19f/wgICP+1tbb/7e3t/+np6f/l5eX/6enp/8vLy/8MDAz/Wlpa&#10;/+Xl5f/r6+v/6+vr/+zs7P+SkpL/XFxc/9LS0v/s7Oz/6urq/+rq6v/u7u7/WVlZ/woKCv+5ubn/&#10;7e3t/+rq6v/q6ur/6urq/+rq6v/x8fH/mJiY/wkJCf9LS0v/IyMj/05OTv8/Pz//AwMD/0tLS/9Q&#10;UFD/Jycn/01NTf8nJyf/AgIC/3p6ev/p6en/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7Ozs//Ly8v+8vLz/FRUV/zc3N//W1tb/7Ozs/+rq&#10;6v/r6+v/7+/v/9DQ0f8MDAz/Wlpa/+Xl5f/r6+v/6urq/+rq6v/p6en/6urq/+rq6v/q6ur/7Ozs&#10;//Hx8f+4uLj/EhIS/z09Pf/Z2dn/7Ozs/+rq6v/q6ur/6urq/+rq6v/x8fH/nJyc/wkJCf8cHBz/&#10;tra2/+zs7P/j4+P/W1tb/wUFBf8+Pj7/0NDQ/+vr6//Y2Nj/Ojo6/yoqKv/S0tL/7Ozs/+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r6+v/6+vr/+vr6//v7+//6enp/52dnf8e&#10;Hh7/ExMT/6urq//s7Oz/6+vr/+rq6v/q6ur/7u7u/9DQ0P8MDAz/Wlpa/+Xl5f/r6+v/6urq/+rq&#10;6v/r6+v/6+vr/+vr6//v7+//6Ojo/5ubm/8ZGRn/FhYW/7CwsP/s7Oz/6urq/+rq6v/q6ur/6urq&#10;/+rq6v/x8fH/nJyc/wkJCf90dHT/6+vr/+zs7P/w8PD/ioqK/wgICP+dnZ3/7u7u/+zs7P/u7u7/&#10;ZWVl/xoaGv/Dw8T/7Ozs/+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7Ozs/+/v7/+/v7//U1NT/wQEBP88PDz/tbW1/+zs7P/q6ur/6urq/+rq6v/q6ur/7u7u/9DQ0P8M&#10;DAz/Wlpa/+Xl5f/r6+v/6urq/+rq6v/q6ur/7e3t/+/v7/+9vb3/UFBQ/wQEBP8/Pz//uLi4/+zs&#10;7P/q6ur/6urq/+rq6v/q6ur/6urq/+rq6v/x8fH/nJyc/wkJCf+Wlpb/6urq/+vr6//v7+//jo6O&#10;/wgICP+0tLT/7Ozs/+rq6v/s7Oz/Z2dn/xUVFf/CwsL/7e3t/+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s7Oz/5eXl/4iIiP8KCgr/Hx8f/42Njf/e3t7/7+/v/+rq6v/q6ur/&#10;6urq/+rq6v/q6ur/7u7u/9DQ0P8MDAz/Wlpa/+Xl5f/r6+v/6urq/+rq6v/s7Oz/5eXl/4WFhf8I&#10;CAj/ICAg/5CQkP/f39//7+/v/+rq6v/q6ur/6urq/+rq6v/q6ur/6urq/+rq6v/x8fH/nJyc/wkJ&#10;Cf+hoaH/6+vr/+rq6v/v7+//jY2N/wgICP+1tbb/7e3t/+rq6v/s7Oz/Z2dn/xUVFf/CwsL/7e3t&#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5eXl/+Dg4P/f&#10;39//39/f/9/f3//f39//39/f/+Tk5P+zs7P/FhYW/3d3d//Z2dn/4ODg/9/f3//f39//39/f/9/f&#10;3//f39//4eHh/+bm5v/g4OD/39/f/+Xl5f+ampr/EhIS/6ampv/f39//4ODg/9/f3//o6Oj/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Ojo/+Xl5f/h&#10;4eH/4ODg/9/f3//f39//39/f/9/f3//f39//39/f/9/f3//f39//39/f/9/f3//f39//39/f/9/f&#10;3//f39//39/f/9/f3//k5OT/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enp/+bm5v/j4+P/4ODg/+Dg4P/f39//39/f/9/f3//f39//39/f/9/f3//f39//39/f/9/f3//f&#10;39//39/f/9/f3//f39//39/f/9/f3//f39//39/f/9/f3//f39//6Ojo/+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jo6P/k5OT/4ODg/+Dg4P/f39//39/f/9/f3//f39//39/f/9/f3//f39//&#10;39/f/9/f3//f39//39/f/9/f3//f39//39/f/9/f3//f39//39/f/9/f3//f39//39/f/9/f3//f&#10;39//4uLi/+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l5eX/4uLi/+Dg4P/f39//39/f/9/f3//f39//39/f&#10;/9/f3//f39//39/f/9/f3//f39//39/f/9/f3//f39//39/f/9/f3//f39//39/f/9/f3//f39//&#10;39/f/9/f3//f39//39/f/9/f3//f39//39/f/+Xl5f/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p6en/4uLi/+Dg4P/g4OD/39/f/9/f&#10;3//f39//39/f/9/f3//f39//39/f/9/f3//f39//39/f/9/f3//f39//39/f/9/f3//f39//39/f&#10;/9/f3//f39//39/f/9/f3//f39//39/f/9/f3//f39//39/f/9/f3//f39//39/f/9/f3//p6en/&#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t7e3/8vLy//Dw8P/x8fH/8/Pz/+3t7f/q6ur/6urq/+rq&#10;6v/q6ur/6+vr//Dw8P/y8vL/7+/v//Pz8//w8PD/6+vr/+rq6v/q6ur/6urq/+rq6v/s7Oz/8vLy&#10;//Hx8f/w8PD/8/Pz/+3t7f/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i&#10;4uL/4ODg/9/f3//f39//39/f/9/f3//f39//39/f/9/f3//f39//39/f/9/f3//f39//39/f/9/f&#10;3//f39//39/f/9/f3//f39//39/f/9/f3//f39//39/f/9/f3//f39//39/f/9/f3//f39//39/f&#10;/9/f3//f39//39/f/9/f3//j4+P/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7u7v/X19f/mpqa/3t7e/+B&#10;gYH/np6e/9bW1v/u7u7/6urq/+rq6v/s7Oz/6urq/7a2tv+FhYX/eHh4/46Ojv+5ubn/6urq/+zs&#10;7P/q6ur/6urq/+7u7v/h4eH/paWl/39/f/96enr/m5ub/9XV1f/v7+//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j4//g4OD/39/f/9/f3//f39//39/f/9/f3//f39//39/f/9/f3//f&#10;39//39/f/9/f3//f39//39/f/9/f3//f39//39/f/9/f3//f39//39/f/9/f3//f39//39/f/9/f&#10;3//f39//39/f/9/f3//f39//39/f/9/f3//f39//39/f/9/f3//f39//5ubm/+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7+/v/8XFxf8wMDD/AAAA/woKCv8ZGRn/AAAA/ycnJ/+4uLj/7+/v/+vr6//q6ur/dnZ2/wAAAP8A&#10;AAD/ICAg/wAAAP8BAQH/bW1t/+fn5//r6+v/7u7u/9XV1f9FRUX/AAAA/xoaGv8cHBz/AAAA/yoq&#10;Kv+7u7v/7+/v/+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5eXl/+Dg4P/f39//39/f/9/f3//f39//&#10;39/f/9/f3//f39//39/f/9/f3//f39//39/f/9/f3//f39//39/f/9/f3//f39//39/f/9/f3//f&#10;39//39/f/9/f3//f39//39/f/9/f3//f39//5OTk/+Xl5f/l5eX/4+Pj/+Dg4P/f39//39/f/9/f&#10;3//f39//4ODg/+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r6+v/5+fn/0pKSv8HBwf/mJiY/9fX1//Z2dn/np6e/wYGBv89PT3/&#10;4eHh//Pz8/+kpKT/AAAA/1BQUP/IyMj/2tra/8jIyP9SUlL/AAAA/6Kiov/w8PD/6+vr/2tra/8A&#10;AAD/kpKS/9vb2//a2tr/nJyc/wYGBv87Ozv/39/f/+zs7P/q6ur/6urq/+rq6v/q6ur/6urq/+rq&#10;6v/v7+//7u7u/+vr6//v7+//8PDw//Dw8P/t7e3/6urq/+3t7f/v7+//8PDw/+/v7//v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m5ub/4ODg&#10;/9/f3//f39//39/f/9/f3//f39//39/f/9/f3//f39//39/f/9/f3//f39//39/f/9/f3//f39//&#10;39/f/9/f3//f39//39/f/9/f3//f39//39/f/9/f3//f39//39/f/+Hh4f/g4OD/u7u7/5qamv+g&#10;oKD/xcXF/+Li4v/g4OD/4ODg/9/f3//f39//39/f/+Tk5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9/f3/+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zs7P/g4OD/4ODg/9/f3//f39//39/f/9/f3//f39//39/f/9/f3//f39//39/f&#10;/9/f3//f39//39/f/9/f3//f39//39/f/9/f3//f39//39/f/9/f3//f39//39/f/9/f3//f39//&#10;4eHh/9PT0/9kZGT/BwcH/wAAAP8AAAD/Gxsb/319ff/a2tr/4ODg/+Dg4P/f39//39/f/9/f3//r&#10;6+v/8fHx//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vr6//Pz8//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09PT/+/v7//T09P/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9/f3/+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s7Oz/3d3d/3x8fP9dXV3/Nzc3/wUFBf9aWlr/39/f/+zs7P/q&#10;6ur/6urq/+7u7v+srKz/ZWVl/05OTv8RERH/JSUl/6qqqv/w8PD/7e3t/4yMjP8TExP/NjY2/3h4&#10;eP97e3v/Q0ND/wYGBv9ra2v/5eXl/+zs7P/q6ur/6urq/+rq6v/q6ur/7Ozs/+Li4v8wMDD/MzMz&#10;/9/f3//t7e3/7e3t/9fX1/8ICAj/UVFR//Dw8P/q6ur/7+/v/7y8vP8AAAD/hoaG//j4+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7u7u//Dw8P/r6+v/6+vr//Ly8v/z8/P/&#10;4ODg/2VlZf8AAAD/lJSU//Dw8P/w8PD/7+/v/+rq6v/v7+//8/Pz/+/v7/+zs7P/CgoK/zAwMP/i&#10;4uL/wMDA/wICAv9AQED/2tra//T09P/z8/P/5eXl/2RkZP8AAAD/oqKi//Dw8P/q6ur/6urq/+rq&#10;6v/q6ur/7Ozs/+Li4v8tLS3/RUVF/+bm5v/s7Oz/7e3t/9fX1/8ICAj/W1tb//Pz8//q6ur/7+/v&#10;/7u7u/8AAAD/hoaG//j4+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t7e3/vLy8&#10;/5+fn//f39//7Ozs/+rq6v/q6ur/8/Pz/7y8vP8BAQH/ZWVl/+Pj4/+fn5//vLy8/+3t7f/q6ur/&#10;6urq/+vr6//w8PD/U1NT/wQEBP/MzMz/jY2N/wAAAP+Tk5P/9PT0/+rq6v/q6ur/8vLy/7q6uv8A&#10;AAD/bm5u/+/v7//q6ur/6urq/+rq6v/q6ur/7Ozs/+Li4v8tLS3/RkZG/+fn5//s7Oz/7e3t/9fX&#10;1/8ICAj/W1tb//Ly8v/q6ur/7+/v/7u7u/8AAAD/hoaG//j4+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4+Pj/9/f3//f39//39/f/9/f3//f39//4ODg/+jo6P/q6ur/6urq/+rq6v/q6ur/6urq&#10;/+rq6v/q6ur/6urq/+rq6v/q6ur/7Ozs/+/v7//u7u7/7Ozs/+rq6v/q6ur/6urq/+rq6v/q6ur/&#10;6urq/+vr6//u7u7/7+/v/+3t7f/r6+v/6urq/+rq6v/q6ur/6urq/+rq6v/q6ur/7Ozs/+/v7//v&#10;7+//7Ozs/+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n5+f/39/f/9/f3//f39//39/f/9/f3//f39//39/f/+Hh&#10;4f/p6en/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i4uL/39/f/9/f3//f&#10;39//39/f/9/f3//f39//39/f/9/f3//h4eH/6enp/+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bm5v/f39//39/f/9/f3//f39//39/f/9/f3//f39//39/f/9/f3//f39//4eHh/+np6f/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enp/+Dg4P/f39//39/f/9/f3//f39//39/f/9/f3//f39//&#10;39/f/9/f3//f39//39/f/+Hh4f/p6en/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5OTk/9/f3//f39//39/f&#10;/9/f3//f39//39/f/9/f3//f39//39/f/9/f3//f39//39/f/9/f3//i4uL/6enp/+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&#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n5+f/39/f/9/f3//f39//39/f/9/f3//f39//39/f/9/f3//f39//39/f/9/f3//f39//39/f&#10;/9/f3//f39//4uLi/+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i4uL/39/f/9/f3//f39//39/f/9/f3//f39//39/f/9/f&#10;3//f39//39/f/9/f3//f39//39/f/9/f3//f39//39/f/+Li4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&#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&#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&#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&#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&#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&#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&#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&#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&#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&#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&#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&#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a2tr/oKCg/wsLC/+tra3/39/f/9DQ&#10;0P9OTk7/Kysr/8rKyv/c3Nz/q6ur/w0NDf+ioqL/3d3d/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Z&#10;2dn/srKy/xAQEP+BgYH/3t7e/7e3t/8ZGRn/Wlpa/9vb2//Pz8//cXFx/xAQEP+/v7//29vb/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Z2dn/zc3N/0xMTP8jIyP/f39//1BQUP8NDQ3/lZWV/9jY2P9k&#10;ZGT/CwsL/2pqav/W1tb/2dnZ/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dnZ/7a2tv9DQ0P/&#10;CwsL/xAQEP9eXl7/0NDQ/9PT0/9iYmL/ampq/8zMzP/b29v/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vb2//Ozs7/sLCw/7Kysv/Q0ND/2tra/9jY2P/Q0ND/2tra/9ra2v/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TU1P+xsbH/kJCQ/6Ghof/Kysr/2dnZ&#10;/9XV1f/Pz8//1dXV/9nZ2f/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&#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&#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&#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n5+f/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&#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p6en/5OTk/+Dg&#10;4P/g4OD/5OTk/+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&#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5eXl/+Hh4f/f39//39/f/9/f3//f39//4ODg/+Xl5f/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&#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5ubm/+Pj4//f39//39/f/9/f3//f39//39/f/9/f3//f39//39/f/+Dg4P/n&#10;5+f/6+vr/+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&#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5+fn/+Tk5P/f39//39/f/9/f3//f39//39/f/9/f3//f39//&#10;39/f/9/f3//f39//39/f/9/f3//g4OD/6Ojo/+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&#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enp/+Tk5P/g4OD/39/f/9/f3//f39//39/f&#10;/9/f3//f39//39/f/9/f3//f39//39/f/9/f3//f39//39/f/9/f3//f39//4ODg/+np6f/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&#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Xl5f/h4eH/39/f/9/f&#10;3//f39//39/f/9/f3//f39//39/f/9/f3//f39//39/f/9/f3//f39//39/f/9/f3//f39//39/f&#10;/9/f3//f39//4ODg/+Dg4P/p6en/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&#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&#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&#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&#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&#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j4+P/4ODg/+Dg4P/W1tb/QUFB/1dXV//Pz8//4ODg/+Li4v/S0tL/SEhI/zU1Nf+9vb3/39/f&#10;/+Dg4P/f39//39/f/9/f3//f39//39/f/9/f3//f39//4eHh/+np6f/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r6+v/6urq/+rq6v/p&#10;6en/5+fn/+Xl5f/k5OT/4uLi/+Hh4f/g4OD/4ODg/+Hh4f/p6en/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&#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vr6//m5ub/4ODg/9/f3//k5OT/b29v/ygoKP/AwMD/39/f/+Li&#10;4v+AgID/FBQU/5aWlv/d3d3/4ODg/9/f3//f39//39/f/9/f3//f39//39/f/9/f3//f39//5+fn&#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p6en/5+fn/+jo6P/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fn5/+UlJT/Wlpa/4uLi/+5ubn/xMTF/8XFxf/FxcX/xcXF/8TExP/l5eX//Pz8////&#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o6Oj/4ODg/+Dg4P/k&#10;5OT/np6e/y4uLv+kpKT/4eHh/7e3t/8dHR3/XV1d/9PT0//g4OD/39/f/9/f3//f39//39/f/9/f&#10;3//f39//39/f/9/f3//l5eX/6enp/+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6Kiov9VVVX/RERE/0FBQf9GRkb/R0dH/0dHR/9H&#10;R0f/R0dH/0BAQP+tra3/9PT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4eHh/+Dg4P/k5OT/srKy/1BQUP9bW1v/b29v/2lpaf9JSUn/u7u7/9/f3//g&#10;4OD/39/f/9/f3//f39//39/f/9/f3//f39//39/f/+Hh4f/p6en/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9jY2P+4uLj/&#10;s7Oz/7S0tP+0tLT/tLS0/7S0tP+0tLT/tLS0/7S0tP/f39//+/v7////////////////////////&#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4+Pj/+Tk5P+xsbH/TU1N/35+fv+qqqr/&#10;lpaW/01NTf90dHT/1tbW/+Dg4P/g4OD/39/f/9/f3//f39//39/f/9/f3//f39//39/f/+fn5//p&#10;6en/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v7+/+/v7//y8vL/&#10;/f39////////////////////////////////////////////////////////////////////////&#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5+fn&#10;/9PT0/9TU1P/qamp//f39////////////+Dg4P9TU1P/p6en/9/f3//g4OD/39/f/9/f3//f39//&#10;39/f/9/f3//f39//5eXl/+np6f/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&#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7+/v/62trf9fX1//6urq//////////////////////+Xl5f/fX19&#10;/9jY2P/g4OD/39/f/9/f3//f39//39/f/9/f3//g4OD/6enp/+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&#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7+/v/6enp/9sbGz/7Ozs////&#10;//////////////////+rq6v/dXV1/9TU1P/g4OD/39/f/9/f3//f39//39/f/9/f3//n5+f/6enp&#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7+/v/7+/v/9UVFT/2NjY//39/f////////////r6+v94eHj/jIyM/9zc3P/g4OD/39/f/9/f&#10;3//f39//39/f/+Tk5P/p6en/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&#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vr/+fn5/9wcHD/dXV1/9nZ2f/09PT/8vLy/6mpqf9O&#10;Tk7/v7+//9/f3//g4OD/39/f/9/f3//f39//39/f/+np6f/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&#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X19f/&#10;dXV1/0pKSv9hYWH/UFBQ/1BQUP+ysrL/4ODg/+Dg4P/f39//39/f/9/f3//f39//5ubm/+np6f/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&#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5ubm/+Dg4P/f39//39/f/9/f3//f39//&#10;39/f/+Li4v/p6en/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&#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Ojo&#10;/+Hh4f/g4OD/39/f/9/f3//f39//39/f/+fn5//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9vb2/4eHh/99fX3/4eHh////////////////////////////4+Pj&#10;/2lpaf+enp7/7+/v////////////////////////////////////////////////////////////&#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Li4v/g4OD/39/f/9/f3//f39//5eXl/+np6f/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8/Pz/35+fv+NjY3/5+fn////&#10;////////////////////////+fn5/4GBgf+RkZH/6enp////////////////////////////////&#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Xl5f/g4OD/39/f/9/f&#10;3//g4OD/6enp/+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Pz8/5OTk/9ubm7/0tLS//z8/P/////////////////9/f3/5OTk/2xsbP+cnJz/7u7u////&#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vr/+bm5v/g4OD/39/f/9/f3//n5+f/6enp/+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8XFxf9bW1v/dXV1/8bGxv/p6en/8vLy/+7u7v/a&#10;2tr/ioqK/1hYWP++vr7/+Pj4////////////////////////////////////////////////////&#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jo6P/h4eH/4ODg/+Xl5f/p6en/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v7+/+srKz/&#10;VlZW/0hISP9iYmL/cHBw/2pqav9OTk7/SEhI/6CgoP/v7+//////////////////////////////&#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i4uL/&#10;4eHh/+np6f/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fn5//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9/f3/2NjY/5ubm/90dHT/Xl5e/2dnZ/+Kior/yMjI//b29v//////&#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l5eX/5ubm/+np6f/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Pz8//z8/P/5+fn/9fX1&#10;//f39//7+/v//f39////////////////////////////////////////////////////////////&#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7+&#10;/v/w8PD/x8fH/8HBwf/w8PD//////+np6f+/v7//1dXV//X19f//////////////////////////&#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vr6/+MjIz/QEBA/3h4eP/j4+P//////9vb2/9lZWX/UFBQ/6am&#10;pv/v7+//////////////////////////////////////////////////////////////////////&#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v7+/6ysrP9WVlb/i4uL/9XV1f/5&#10;+fn///////n5+f/W1tb/gICA/1hYWP/CwsL/+fn5////////////////////////////////////&#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9vb2/4WFhf+AgID/4uLi////////////////////////////5+fn/2tra/+dnZ3/7u7u////////&#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8/Pz/35+fv+Li4v/5+fn////////////////////////////&#10;+Pj4/4GBgf+RkZH/6enp////////////////////////////////////////////////////////&#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Pz8/5aWlv9sbGz/z8/P&#10;//r6+v/////////////////9/f3/4eHh/2lpaf+enp7/7+/v////////////////////////////&#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8nJyf9dXV3/bGxs/76+vv/j4+P/7u7u/+jo6P/Q0ND/goKC/1paWv/CwsL/+fn5&#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39/f+0tLT/XFxc/0RERP9ZWVn/Z2dn/2Ji&#10;Yv9ISEj/TExM/6ampv/x8fH/////////////////////////////////////////////////////&#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3d3d/6Ojo/9+fn7/Z2dn/3BwcP+SkpL/z8/P//b29v/+/v7/////////////////////////&#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v7+//7+/v/+/v7//Pz8//7+/v/+/v7//f39/93d3f/l&#10;5eX/+/v7////////////////////////////////////////////////////////////////////&#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5+fn/5ubm/9nZ2f/X19f/&#10;2NjY/9fX1//X19f/0tLS/3Jycv+ampr/7Ozs////////////////////////////////////////&#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Ly8v+cnJz/Xl5e/09PT/9PT0//T09P/1BQUP9OTk7/S0tL/0dHR/+np6f/8vLy////////////&#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7m5uf9YWFj/eHh4/4+Pj/9XV1f/c3Nz/5WVlf9+fn7/UFBQ&#10;/5OTk//o6Oj/////////////////////////////////////////////////////////////////&#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Pz8/4+Pj/99fX3/4ODg//39&#10;/f+Pj4//k5OT/+jo6P/8/Pz/ra2t/3x8fP/U1NT//f39////////////////////////////////&#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9fX1/4GBgf+YmJj/6urq//////+mpqb/fHx8/97e3v//////6urq/3Jycv+mpqb/8PDw////&#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9/f3/4eHh/+NjY3/5OTk//////+5ubn/cHBw/9TU1P/+&#10;/v7/+vr6/4ODg/+MjIz/5+fn////////////////////////////////////////////////////&#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v7+/6ioqP9iYmL/&#10;sLCw/+/v7//R0dH/ZGRk/66urv/v7+//4+Pj/2xsbP+MjIz/6Ojo////////////////////////&#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Pj4/93d3f/SUlJ/62trf/n5+j/gICA/1lZWf+BgYH/cXFx/01NTf+urq//&#10;9PT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l5eX/s7Oz/8vLy//29vb/1tbW&#10;/319ff9RUVH/VVVV/5mZmf/q6ur/////////////////////////////////////////////////&#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Pz8//h4eH/6Ojo//r6+v//////////////////////////&#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Pz8//b29v/19fX/9fX1//X19f/19fX/9fX1//X19f/19fX/9fX1//f39//39/f/+/v7//7+&#10;/v//////////////////////////////////////////////////////////////////////////&#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z8/P/319ff9sbGz/bW1t/21tbf9tbW3/bW1t/21tbf9t&#10;bW3/bGxs/3BwcP9+fn7/pqam/+Pj4//8/Pz/////////////////////////////////////////&#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ycnJ/3Fxcf9bW1v/&#10;XFxc/1xcXP9cXFz/XFxc/1xcXP9cXFz/XFxc/1paWv9NTU3/PDw8/3h4eP/d3d3//f39////////&#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9vb2/+zs7P/q6ur/6urq/+rq6v/q6ur/6urq/+rq6v/q6ur/6enp/+fn5//e3t7/&#10;np6e/0xMTP+pqan/8/Pz////////////////////////////////////////////////////////&#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n5+f/6enp/+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Xl5f/f39//39/f&#10;/9/f3//f39//4ODg/+fn5//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10;////////////////////////////7e3t/3Jycv+Tk5P/6urq////////////////////////////&#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l5eX/39/f/9/f3//f39//4ODg/+fn5//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8/Pz/3p6ev+Ghob/5eXl&#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5OTk/9/f3//f39//4ODg/+fn&#10;5//q6ur/6urq/+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v7+//n5&#10;+f/29vb/x8fH/1tbW/+Wlpb/7e3t////////////////////////////////////////////////&#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Pj4//f39//4ODg/+fn5//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8PDw/5eXl/9ycnL/Tk5O/1lZWf/IyMj/+vr6////////////////////&#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i4uL/4ODg/+fn5//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7Ozs/3x8fP9hYWH/eHh4/8XFxf/3&#10;9/f/////////////////////////////////////////////////////////////////////////&#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p6en/&#10;4eHh/+fn5//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10;/Pz8/+3t7f/x8fH//Pz8////////////////////////////////////////////////////////&#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enp/+np6f/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10;////////////////////////////////////////////////////////////////////////////&#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10;////////////////////////////////////////////////////////////////////////////&#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10;////////////////////////////////////////////////////////////////////////////&#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10;////////////////////////////////////////////////////////////////////////////&#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v7+//7+/v//////////////////////////////////////////////////////////&#10;/////////////v7+////////////////////////////////////////////////////////////&#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4+Pj/6Ojo/+Dg4P/u7u7/+vr6////////////////////&#10;///////////////////////////////////z8/P/6enp//39/f/////////////////6+vr/7e3t&#10;/+vr6//r6+v/6+vr/+vr6//19fX//v7+////////////////////////////////////////////&#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3t7f+Xl5f/Wlpa/1JSUv9m&#10;Zmb/urq6//b29v///////////////////////////////////////v7+//v7+/+lpaX/f39//+/v&#10;7//////////////////Nzc3/ZGRk/2BgYP9iYmL/YmJi/1xcXP+qqqr/9vb2////////////////&#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v7/5aWlv9YWFj/srKy/9PT0/+UlJT/U1NT/8bGxv/6+vr////////////////////////////3&#10;9/f/29vb/7W1tf9VVVX/dXV1/+/v7/////////////////+wsLD/aGho/6qqqv+0tLT/tLS0/7Oz&#10;s//X19f/+/v7//////////////////////////////////////////////////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39/f/1dXV/+oqKj/9vb2///////09PT/bGxs/4mJif/x8fH/&#10;///////////////////////////T09P/bW1t/1NTU/9BQUH/dnZ2/+/v7/////////////////+Y&#10;mJj/kpKS//Hx8f/9/f3//v7+////////////////////////////////////////////////////&#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uLi4/1NTU//U1NT//f39&#10;////////////lJSU/2lpaf/l5eX////////////////////////////09PT/4eHh/9/f3/99fX3/&#10;eHh4/+/v7/////////////39/f+Dg4P/pKSk/9ra2v/Y2Nj/4uLi//b29v//////////////////&#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10;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v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t7e3/9vb2//Ly8v/v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v7+///f39//f39//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Pj4//Hx8f/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w8PD/////&#10;//T09P/t7e3/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w8PD/+Pj4/+/v7//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29vb/+/v7//n5+f/4&#10;+Pj/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z8/P/29vb/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Pz8//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r6+v/29vb/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f39//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29vb/1ZWVv+vr6//9fX1//7+/v/y8vL/&#10;a2tr/5GRkf/z8/P///////n5+f/7+/v///////////////////////39/f+Kior/eHh4/+/v7///&#10;/////////8XFxf95eXn/2dnZ//z8/P/+/v7/+/v7/5qamv9paWn/4uLi//7+/v//////////////&#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10;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10;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&#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7+/v/4+Pj/8/P&#10;z//q6ur//f39/////////////v7+//f39//39/f////////////////////////////4+Pj/+Pj4&#10;////////////////////////////9PT0/9jY2P/U1NT/7Ozs//7+/v//////////////////////&#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10;////////////////////////////////////////////////////////////////////////////&#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10;////////////////////////////////////////////////////////////////////////////&#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10;////////////////////////////////////////////////////////////////////////////&#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10;////////////////////////////////////////////////////////////////////////////&#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10;////////////////////////////////////////////////////////////////////////////&#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10;////////////////////////////////////////////////////////////////////////////&#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10;////////////////////////////////////////////////////////////////////////////&#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10;////////////////////////////////////////////////////////////////////////////&#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10;////////////////////////////////////////////////////////////////////////////&#10;////////////////////////////////////////////////////////////////////////////&#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10;////////////////////////////////////////////////////////////////////////////&#10;//////////////////////////////////////////////////////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10;////////////////////////////////////////////////////////////////////////////&#10;////////////////////////////////////////////////////////////////////////////&#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10;////////////////////////////////////////////////////////////////////////////&#10;////////////////////////////////////////////////////////////////////////////&#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10;////////////////////////////////////////////////////////////////////////////&#10;//////////////////////////////////////////////////////////////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10;////////////////////////////////////////////////////////////////////////////&#10;////////////////////////////////////////////////////////////////////////////&#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10;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f39//X1&#10;9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v7//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zs7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f39//X19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v7//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zs7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f39//X19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v7//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10;//Pz8//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zs7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f39//X19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v7//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zs7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f39//X19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v7//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zs7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&#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10;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f39//X19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v7//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zs7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f39//X19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v7//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zs7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f39//X19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zs7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&#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f39//X19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v7//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zs7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f39//X19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v7//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10;8//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f39&#10;//X19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v7//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zs7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f39//X19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v7//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f39//X19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v7//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zs7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f39//X19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v7//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zs7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f39//X19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v7//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zs&#10;7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f39//X19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v7//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zs7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f39//X19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v7//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zs7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f39//X19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v7//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zs7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q6ur/9fX1//Dw8P/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f39//X1&#10;9f/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9vb2/+/v7//q6ur/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rq6v/u7u7///////Pz8//q6ur/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s7Oz/9/f3/+zs7P/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w8PD/+Pj4//b29v/w8PD/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v7+//j4+P/w8PD/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fn5//Pz8//w8PD/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Dw8P/z8/P///////b29v/w8PD/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vr6//Ly8v/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p6en/9fX1//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f39//X19f/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7u7v/p6en/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t7e3///////Pz8//p6en/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9/f3/+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f39//X19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v&#10;7//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zs7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&#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r6+v/9fX1&#10;//Dw8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t7e3//f39//X19f/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9vb2//Dw8P/r6+v/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vr6//w8PD///////Pz8//r6+v/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u7u7/9/f3/+7u7v/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v7+//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v7+//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v7+&#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v7+//39/f/9/f3//Pz8//j4+P/39/f/9/f3//f39//39/f/+Pj4//j4+P/4+Pj/+Pj4&#10;//j4+P/4+Pj/+Pj4//j4+P/4+Pj/+Pj4//j4+P/4+Pj/+Pj4//j4+P/4+Pj/+Pj4//j4+P/4+Pj/&#10;+Pj4//j4+P/4+Pj/+Pj4//j4+P/4+Pj/+Pj4//n5+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p6en/9fX1//Dw8P/p6en/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p6en/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p6en/7u7u///////x8fH/6enp&#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X1&#10;9f/v7+//6enp/+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0;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10;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&#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10;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s7Oz/9vb2//Dw8P/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Pj4//v7+//u7u7/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s7Oz/8PDw//j4+P/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s7Oz/8PDw&#10;///////y8vL/7Ozs/+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f39//v7+//7Ozs/+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v7+//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v7+//7+/v/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7+/v/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7+/v/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vr6//j4+P/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f39//3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3//v7+//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3///////4+Pj/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v7+//3&#10;9/f/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p6en/9PT0//Dw8P/p6en/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p6en/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p&#10;6en/7u7u///////w8PD/6enp/+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X19f/v7+//6enp/+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Hx8f/q6ur/6urq/+rq6v/q6ur/6urq&#10;/+rq6v/q6ur/6urq/+rq6v/q6ur/6urq/+rq6v/q6ur/6urq/+rq6v/q6ur/6urq/+rq6v/q6ur/&#10;6urq/+rq6v/q6ur/6urq/+rq6v/q6ur/6urq/+rq6v/v7+///f39//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&#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vr6//r6+v/paWl/4WFhf//////////&#10;////////////////////////////////////////////////////////////////////////////&#10;////////////////////////////////////////////////////////////////////////////&#10;////////////////////////////////////////////////////////////////////+fn5/5CQ&#10;kP+cnJz/7+/v/+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vr&#10;6//r6+v/paWl/4WFhf//////////////////////////////////////////////////////////&#10;////////////////////////////////////////////////////////////////////////////&#10;////////////////////////////////////////////////////////////////////////////&#10;////////////////////+fn5/5CQkP+cnJz/7+/v/+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vr6//r6+v/paWl/4WFhf//////////////////////////////&#10;////////////////////////////////////////////////////////////////////////////&#10;////////////////////////////////////////////////////////////////////////////&#10;////////////////////////////////////////////////+fn5/5CQkP+cnJz/7+/v/+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vr6//r6+v/paWl/4WFhf//&#10;////////////////////////////////////////////////////////////////////////////&#10;////////+vr6//j4+P/4+Pj/+Pj4//j4+P/4+Pj/+Pj4//n5+f/7+/v//v7+////////////////&#10;////////////////////////////////////////////////////////////////////////////&#10;+fn5/5CQkP+cnJz/7+/v/+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vr6//r6+v/paWl/4WFhf//////////////////////////////////////////////////&#10;///////////////////////////////6+vr/np6e/39/f/+CgoL/goKC/4KCgv+CgoL/g4OD/5KS&#10;kv+ysrL/3d3d//v7+///////////////////////////////////////////////////////////&#10;////////////////////////////+fn5/5CQkP+cnJz/7+/v/+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vr6//r6+v/paWl/4WFhf//////////////////////&#10;///////////////////////////////////////////////////////////09PT/S0tL/wAAAP8J&#10;CQn/DQ0N/w0NDf8NDQ3/CwsL/wwMDP8ODg7/ODg4/7W1tf/8/Pz/////////////////////////&#10;////////////////////////////////////////////////////////+fn5/5CQkP+cnJz/7+/v&#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vr6//r6+v/paWl&#10;/4WFhf//////////////////////////////////////////////////////////////////////&#10;///////////19fX/UVFR/wsLC/+Tk5P/x8fH/8TExf/FxcX/wcHB/6urq/9nZ2f/CwsL/yAgIP/H&#10;x8f/////////////////////////////////////////////////////////////////////////&#10;////////+fn5/5CQkP+cnJz/7+/v/+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&#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vr6//r6+v/paWl/4WFhf//////////&#10;///////////////////////////////////////////////////////////////////////19fX/&#10;Tk5O/woKCv8KCgr/CgoK/woKCv8KCgr/CgoK/woKCv8SEhL/Pj4+/5+fn//4+Pj/////////////&#10;////////////////////////////////////////////////////////////////////+fn5/5CQ&#10;kP+cnJz/7+/v/+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vr&#10;6//r6+v/paWl/4WFhf//////////////////////////////////////////////////////////&#10;///////////////////////7+/v/vr6+/6ioqP+rq6v/q6ur/6urq/+rq6v/rKys/7Kysv/FxcX/&#10;6urq////////////////////////////////////////////////////////////////////////&#10;////////////////////+fn5/5CQkP+cnJz/7+/v/+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vr6//r6+v/paWl/4WFhf//////////////////////////////&#10;////////////////////////////////////////////////////////////////////////////&#10;////////////////////////////////////////////////////////////////////////////&#10;////////////////////////////////////////////////+fn5/5CQkP+cnJz/7+/v/+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vr6//r6+v/paWl/4WFhf//&#10;////////////////////////////////////////////////////////////////////////////&#10;////////////////////////////////////////////////////////////////////////////&#10;////////////////////////////////////////////////////////////////////////////&#10;+fn5/5CQkP+cnJz/7+/v/+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7Ozs/+rq6v/q6ur/6urq/+rq6v/q6ur/6urq/+vr6//t7e3/7Ozs&#10;/+3t7f/s7Oz/6urq/+rq6v/q6ur/6urq/+rq6v/q6ur/9/f3//v7+//r6+v/7Ozs/+zs7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vr6//r6+v/paWl/4WFhf//////////////////////////////////////////////////&#10;////////////////////////////////////////////////////////////////////////////&#10;////////////////////////////////////////////////////////////////////////////&#10;////////////////////////////+fn5/5CQkP+cnJz/7+/v/+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np6f/BwcH/z8/P/+rq6v/q6ur/6urq/+rq&#10;6v/q6ur/7e3t/+bm5v/Gxsb/r6+v/7Ozs//Kysr/5ubm/+vr6//q6ur/6urq/+rq6v/q6ur/9/f3&#10;//z8/P/p6en/tLS0/7q6uv/n5+f/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vr6//r6+v/paWl/4WFhf//////////////////////&#10;////////////////////////////////////////////////////////////////////////////&#10;////////////////////////////////////////////////////////////////////////////&#10;////////////////////////////////////////////////////////+fn5/5CQkP+cnJz/7+/v&#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vr6//r6+v/6+vr/+rq6v/q6ur/6urq/+rq6v/q6ur/6urq/+rq6v/r6+v/7Ozs/+vr&#10;6//q6ur/6urq/+rq6v/q6ur/6urq/+rq6v/q6ur/6urq/+rq6v/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8vLy/8a&#10;Ghr/e3t7/+np6f/q6ur/6urq/+rq6v/t7e3/2tra/3Jycv8RERH/CgoK/woKCv8dHR3/fX19/+Dg&#10;4P/s7Oz/6urq/+rq6v/q6ur/9/f3//7+/v+vr6//ERER/09PT//g4OD/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vr6//r6+v/paWl&#10;/4WFhf//////////////////////////////////////////////////////////////////////&#10;////////////////////////////////////////////////////////////////////////////&#10;////////////////////////////////////////////////////////////////////////////&#10;////////+fn5/5CQkP+cnJz/7+/v/+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r6+v/4eHh/9PT0//Pz8//29vb/+jo6P/r6+v/6urq/+rq6v/q&#10;6ur/7Ozs/+bm5v/Z2dn/zc3N/9XV1f/j4+P/6+vr/+rq6v/q6ur/6urq/+rq6v/q6ur/6urq/+rq&#10;6v/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vr/+vr6//r6+v/&#10;6urq/+rq6v/q6ur/6urq/+rq6v/q6ur/6urq/+rq6v/q6ur/6+vr/+vr6//r6+v/6urq/+rq6v/q&#10;6ur/6urq/+rq6v/q6ur/6urq/+vr6//r6+v/6+vr/+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vr/+jo6P+oqKj/TExM/yEhIf8ZGRn/&#10;NDQ0/4WFhf/Z2dn/6+vr/+rq6v/t7e3/0tLS/3V1df8tLS3/GRkZ/yEhIf9bW1v/uLi4/+np6f/q&#10;6ur/6urq/+rq6v/q6ur/6urq/+rq6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s7Oz/7Ozs/+vr6//r6+v/7e3t/+vr6//q6ur/6urq/+rq6v/q6ur/6urq/+rq6v/t7e3/&#10;6+vr/+rq6v/s7Oz/7e3t/+rq6v/q6ur/6urq/+rq6v/q6ur/7Ozs/+zs7P/q6ur/6+vr/+3t7f/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3t7f/Y2Nj/rq6u/5iYmP+ioqL/ubm5/+Pj4//s7Oz/6urq&#10;/+rq6v/q6ur/6urq/+vr6//Ly8v/oaGh/5KSkv+oqKj/y8vL/+zs7P/q6ur/6urq/+rq6v/r6+v/&#10;zs7O/6Wlpf+Tk5P/o6Oj/729vf/m5ub/7Ozs/+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7+/v/8DAwP9CQkL/CAgI/wsL&#10;C/8LCwv/CAgI/1xcXP/T09P/7e3t/+rq6v/q6ur/7Ozs/5+fn/8mJib/CgoK/xMTE/8KCgr/Kysr&#10;/6ysrP/u7u7/6+vr/+3t7f+fn5//Kysr/wkJCf8LCwv/CwsL/wwMDP9xcXH/39/f/+3t7f/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s&#10;7Oz/4eHh/z8/P/8HBwf/h4eH/7+/v/+9vb3/aGho/wMDA/9paWn/6+vr/+vr6//v7+//tra2/wwM&#10;DP85OTn/sbGx/87Ozv+mpqb/ICAg/yoqKv/Z2dn/8PDw/8TExP8SEhL/HBwc/5ubm/+/v7//t7e3&#10;/1FRUf8BAQH/hoaG/+7u7v/q6ur/6urq/+rq6v/q6ur/6urq/+rq6v/r6+v/6+vr/+rq6v/r6+v/&#10;7Ozs/+zs7P/r6+v/6urq/+rq6v/r6+v/7e3t/+zs7P/r6+v/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v7+//paWl/ywsLP+zs7P/&#10;8PDw/+vr6//s7Oz/5+fn/0RERP8gICD/2NjY//Dw8P/U1NT/DAwM/1hYWP/u7u7/7Ozs/+jo6P/s&#10;7Oz/4+Pj/83Nzf/g4OD/7+/v/1paWv8PDw//2tra/+Li4v/f39//6enp/+np6f9GRkb/EBAQ/8/P&#10;z//v7+//6urq/+rq6v/q6ur/6urq//Ly8v+MjIz/HBwc/6SkpP9SUlL/EBAQ/wkJCf8wMDD/tra2&#10;/6Ojo/8uLi7/Dw8P/wwMDP9LS0v/0dHR/+3t7f/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&#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r6+v/4ODg/9bW1v/l5eX/6+vr/+jo6P/l5eX/p6en/woKCv9eXl7/6enp//Dw8P+xsbH/&#10;AAAA/4yMjP/T09P/lZWV/3h4eP+QkJD/xMTE/+7u7v/t7e3/6enp/7a2tv+srKz/39/f/+Dg4P/g&#10;4OD/6enp/9bW1v8kJCT/Ly8v/9vb2//t7e3/6urq/+rq6v/q6ur/6urq//Pz8/+Dg4P/AAAA/yQk&#10;JP9jY2P/rKys/4aGhv8JCQn/Hx8f/yUlJf9+fn7/pqam/2pqav8DAwP/Z2dn/+7u7v/r6+v/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7Ozs/+7u7v/u7u7/0NDQ/2VlZf9DQ0P/DAwM&#10;/z8/P//Q0ND/7+/v//Hx8f+YmJj/AQEB/2pqav80NDT/ExMT/ygoKP8KCgr/Hh4e/5eXl//t7e3/&#10;6urq/+/v7//s7Oz/4ODg/+Dg4P/h4eH/0dHR/2FhYf8FBQX/hYWF/+/v7//q6ur/6urq/+rq6v/q&#10;6ur/6urq//Pz8/+EhIT/AAAA/1tbW//s7Oz/8vLy/+7u7v9TU1P/AAAA/4iIiP/z8/P/8fHx/+Xl&#10;5f8yMjL/NDQ0/9/f3//t7e3/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u7u7/zc3N/09PT/8xMTH/EBAQ/yUlJf+MjIz/6enp//Ly8v+MjIz/AAAA/wYGBv96enr/0NDQ&#10;/9bW1v+vr6//Kysr/xISEv/BwcH/8PDw/+rq6v/h4eH/4ODg/9vb2/+lpaX/Pj4+/wkJCf9oaGj/&#10;4uLi/+3t7f/q6ur/6urq/+rq6v/q6ur/6urq//Pz8/+EhIT/AAAA/6Kiov/x8fH/6+vr/+/v7/9n&#10;Z2f/AAAA/8nJyf/v7+//6+vr/+fn5/9LS0v/Jycn/9nZ2f/t7e3/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10;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p6en/4eHh/9/f3//f39//39/f/9/f3//f39//5ubm/+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o6Oj/4ODg/9/f3//f&#10;39//39/f/9/f3//f39//39/f/9/f3//i4uL/6+vr/+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o6Oj/4ODg/9/f3//f39//39/f&#10;/9/f3//f39//5OTk/+np6f/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l5eX/4ODg/9/f3//f39//39/f/9/f3//f39//39/f/9/f3//f39//6Ojo/+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m5ub/4ODg/9/f3//f39//39/f/9/f3//f39//4uLi/+np6f/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vr6//k5OT/4ODg/9/f3//f39//39/f/9/f3//f39//&#10;39/f/9/f3//f39//5OTk/+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m5ub/39/f/9/f3//f39//39/f/9/f3//f39//39/f/9/f&#10;3//f39//39/f/9/f3//f39//4ODg/+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&#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k5OT/4ODg/9/f3//f39//39/f/9/f3//f39//39/f/+np&#10;6f/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i4uL/4ODg&#10;/9/f3//f39//39/f/9/f3//f39//39/f/9/f3//f39//39/f/+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10;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h4eH/4ODg/9/f3//f&#10;39//39/f/9/f3//f39//39/f/+bm5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h4eH/4ODg/+Dg4P/g4OD/4ODg/+Dg4P/f39//39/f/9/f3//f39//39/f&#10;/+fn5//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10;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10;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0;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10;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10;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10;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10;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10;////////////////////////////////////////////////////////////////////////////&#10;//////////////////////////////////////////////////////////////Dw8P/q6ur/6urq&#10;/+rq6v/q6ur/6urq/+rq6v/q6ur/6urq/+rq6v/q6ur/6urq/+rq6v/q6ur/6urq/+rq6v/q6ur/&#10;6urq/+rq6v/q6ur/6urq/+rq6v/q6ur/6urq/+rq6v/q6ur/6urq/+rq6v/v7+///f39//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10;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0;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10;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&#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10;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10;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10;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10;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10;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10;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10;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10;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10;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0;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10;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10;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10;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Li4v/g4OD/39/f/9/f3//f39//39/f/+Dg4P/Q0ND/JSUl/2NjY//c&#10;3Nz/4ODg/+Dg4P/f39//39/f/9/f3//f39//5ubm/+vr6//j4+P/4ODg/9/f3//f39//39/f/9/f&#10;3//f39//39/f/9/f3//g4OD/5OTk/3Nzc/8HBwf/v7+//+Pj4//f39//39/f/9/f3//f39//39/f&#10;/9/f3//f39//39/f/+Dg4P/l5eX/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l5f/g4OD/39/f/9/f3//f39//&#10;39/f/9/f3//i4uL/Xl5e/ywsLP/Ly8v/39/f/+Dg4P/f39//39/f/9/f3//f39//5OTk/+np6f/g&#10;4OD/39/f/9/f3//f39//39/f/9/f3//f39//39/f/9/f3//i4uL/y8vL/x8fH/9ZWVn/4eHh/9/f&#10;3//f39//39/f/9/f3//f39//39/f/9/f3//f39//39/f/+Hh4f/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g4OD/4ODg/9/f3//f39//39/f/9/f3//k5OT/np6e/woKCv+jo6P/4eHh/+Dg4P/f39//&#10;39/f/9/f3//f39//39/f/+Li4v/g4OD/39/f/9/f3//f39//39/f/9/f3//f39//39/f/+Dg4P/k&#10;5OT/iYmJ/wMDA/+urq7/5eXl/9/f3//f39//39/f/9/f3//f39//39/f/9/f3//f39//4ODg/+bm&#10;5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i4uL/4ODg/9/f3//f39//39/f/9/f3//i4uL/yMjI&#10;/xsbG/9ubm7/3d3d/+Dg4P/g4OD/39/f/9/f3//f39//39/f/9/f3//f39//39/f/9/f3//f39//&#10;39/f/9/f3//f39//39/f/+Dg4P/X19f/Li4u/0VFRf/e3t7/39/f/9/f3//f39//39/f/9/f3//f&#10;39//39/f/9/f3//f39//4eHh/+np6f/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l5eX/4ODg/9/f&#10;3//f39//39/f/9/f3//f39//4ODg/1dXV/8vLy//zs7O/9/f3//g4OD/39/f/9/f3//f39//39/f&#10;/9/f3//f39//39/f/9/f3//f39//39/f/9/f3//f39//4ODg/+Tk5P+cnJz/AgIC/56env/l5eX/&#10;39/f/9/f3//f39//39/f/9/f3//f39//39/f/9/f3//g4OD/5eXl/+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o6Oj/4ODg/+Dg4P/f39//39/f/9/f3//f39//5OTk/5SUlP8KCgr/ra2t/+Hh&#10;4f/g4OD/39/f/9/f3//f39//39/f/9/f3//f39//39/f/9/f3//f39//39/f/9/f3//f39//4ODg&#10;/93d3f9GRkb/MTEx/9XV1f/h4eH/39/f/9/f3//f39//39/f/9/f3//f39//39/f/9/f3//g4OD/&#10;6enp/+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&#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4uLi/+Dg4P/f39//39/f/9/f3//f&#10;39//4+Pj/8PDw/8TExP/e3t7/9/f3//g4OD/4ODg/9/f3//f39//39/f/9/f3//f39//39/f/9/f&#10;3//f39//39/f/9/f3//g4OD/5eXl/6qqqv8BAQH/iIiI/+bm5v/f39//39/f/9/f3//f39//39/f&#10;/9/f3//f39//39/f/9/f3//k5OT/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5eXl/+Dg4P/f39//39/f/9/f3//f39//39/f/97e3v9MTEz/Pj4+/9HR0f/f39//4ODg/9/f3//f&#10;39//39/f/9/f3//f39//39/f/9/f3//f39//39/f/9/f3//g4OD/4eHh/1dXV/8eHh7/zc3N/+Hh&#10;4f/f39//39/f/9/f3//f39//39/f/9/f3//f39//39/f/+Dg4P/o6Oj/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Ojo/+Dg4P/g4OD/39/f/9/f3//f39//39/f/+bm5v+Hh4f/&#10;CgoK/7Kysv/g4OD/4ODg/9/f3//f39//39/f/9/f3//f39//39/f/9/f3//f39//39/f/9/f3//j&#10;4+P/vLy9/wYGBv9ycnL/5eXl/9/f3//f39//39/f/9/f3//f39//39/f/9/f3//f39//39/f/+Li&#10;4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Li4v/g4OD/39/f&#10;/9/f3//f39//39/f/+Li4v/AwMD/Dg4O/3p6ev/g4OD/4ODg/+Dg4P/f39//39/f/9/f3//f39//&#10;39/f/9/f3//f39//39/f/+Dg4P/k5OT/bGxs/wkJCf/CwsL/4uLi/9/f3//f39//39/f/9/f3//f&#10;39//39/f/9/f3//f39//4ODg/+bm5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Xl5f/g4OD/39/f/9/f3//f39//39/f/9/f3//a2tr/QEBA/0RERP/V1dX/39/f&#10;/+Dg4P/f39//39/f/9/f3//f39//39/f/9/f3//f39//39/f/+Pj4//Kysr/HR0d/2RkZP/h4eH/&#10;39/f/9/f3//f39//39/f/9/f3//f39//39/f/9/f3//f39//4eHh/+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n5//g4OD/4ODg/9/f3//f39//39/f/9/f&#10;3//l5eX/fHx8/w0NDf+4uLj/4ODg/+Dg4P/f39//39/f/9/f3//f39//39/f/9/f3//f39//4ODg&#10;/+Xl5f+EhIT/BAQE/7S0tP/l5eX/39/f/9/f3//f39//39/f/9/f3//f39//39/f/9/f3//g4OD/&#10;5eXl/+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h&#10;4eH/4ODg/9/f3//f39//39/f/9/f3//k5OT/tLS0/w0NDf+Hh4f/4eHh/+Dg4P/g4OD/39/f/9/f&#10;3//f39//39/f/9/f3//f39//4eHh/9PT0/8tLS3/SEhI/+Dg4P/f39//39/f/9/f3//f39//39/f&#10;/9/f3//f39//39/f/9/f3//g4OD/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k5OT/4ODg/9/f3//f39//39/f/9/f3//f39//2dnZ/zk5Of9M&#10;TEz/19fX/+Dg4P/g4OD/39/f/9/f3//f39//39/f/9/f3//f39//5OTk/5mZmf8CAgL/o6Oj/+Xl&#10;5f/f39//39/f/9/f3//f39//39/f/9/f3//f39//39/f/+Dg4P/l5eX/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n5+f/4ODg/+Dg4P/f39//&#10;39/f/9/f3//f39//4+Pj/3x8fP8YGBj/vLy8/+Hh4f/g4OD/39/f/9/f3//f39//39/f/9/f3//f&#10;39//3d3d/z4+Pv81NTX/2dnZ/+Dg4P/f39//39/f/9/f3//f39//39/f/9/f3//f39//39/f/+Dg&#10;4P/p6en/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p6en/4ODg/+Dg4P/f39//39/f/9/f3//f39//5OTk/7CwsP8MDAz/k5OT/+Dg4P/g4OD/&#10;39/f/9/f3//f39//39/f/9/f3//k5OT/q6ur/wMDA/+MjIz/5eXl/9/f3//f39//39/f/9/f3//f&#10;39//39/f/9/f3//f39//39/f/+Tk5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4+Pj/+Dg4P/f39//39/f/9/f3//f39//39/f&#10;/9XV1f8vLy//V1dX/9vb2//g4OD/4ODg/9/f3//f39//39/f/9/f3//g4OD/VlZW/yMjI//Ozs7/&#10;4eHh/9/f3//f39//39/f/9/f3//f39//39/f/9/f3//f39//4ODg/+jo6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5ubm/+Dg&#10;4P/g4OD/39/f/9/f3//f39//39/f/+Pj4/9ubm7/IyMj/8LCwv/g4OD/4ODg/9/f3//f39//39/f&#10;/+Pj4/+/v7//BQUF/3h4eP/l5eX/39/f/9/f3//f39//39/f/9/f3//f39//39/f/9/f3//f39//&#10;4uLi/+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enp/+Dg4P/g4OD/39/f/9/f3//f39//39/f/+Tk5P+oqKj/CwsL/5mZ&#10;mf/h4eH/4ODg/9/f3//f39//39/f/+Pj4/94eHj/CgoK/8PDxP/k5OT/39/f/9/f3//f39//39/f&#10;/9/f3//f39//39/f/9/f3//g4OD/5+fn/+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Li4v/g4OD/39/f/9/f3//f&#10;39//39/f/+Dg4P/Q0ND/Kioq/2FhYf/b29v/4ODg/+Dg4P/f39//4eHh/8nJyf8gICD/Y2Nj/+Pj&#10;4//f39//39/f/9/f3//f39//39/f/9/f3//f39//39/f/9/f3//h4e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4eHh/9/f3//f39//39/f/9/f3//g&#10;4OD/4ODg/+Pj4//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&#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bm5v/g4OD/4ODg/9/f3//f39//39/f/9/f3//j4+P/Y2Nj/yYmJv/IyMj/39/f/+Dg4P/f&#10;39//5eXl/4KCgv8LCwv/tbW1/+Xl5f/f39//39/f/9/f3//f39//39/f/9/f3//f39//39/f/+Dg&#10;4P/m5u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5OTk/9/f3//f39//39/f/+Dg4P/g4OD/5eXl/+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g4OD/4ODg/9/f3//f39//39/f/9/f3//k5OT/&#10;oKCg/wkJCf+ioqL/4eHh/+Dg4P/h4eH/0dHR/zMzM/9GRkb/39/f/9/f3//f39//39/f/9/f3//f&#10;39//39/f/9/f3//f39//39/f/+Hh4f/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5+fn/+Dg4P/f39//4ODg/+Dg4P/n5+f/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i4uL/4ODg&#10;/9/f3//f39//39/f/9/f3//j4+P/ysrK/xoaGv9tbW3/3d3d/+Dg4P/l5eX/mJiY/wwMDP+Wlpb/&#10;5ubm/9/f3//f39//39/f/9/f3//f39//39/f/9/f3//f39//4ODg/+Xl5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g4P/g4OD/4+Pj&#10;/+np6f/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l5eX/4ODg/+Dg4P/f39//39/f/9/f3//f39//4ODg/1lZWf8wMDD/zc3N&#10;/+Hh4f/b29v/RkZG/zg4OP/Q0ND/39/f/9/f3//f39//39/f/9/f3//f39//39/f/9/f3//f39//&#10;4ODg/+np6f/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j4//k5OT/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o6Oj/4ODg/+Dg4P/f39//39/f/9/f&#10;3//f39//5eXl/5aWlv8LCwv/paWl/+fn5/+rq6v/DAwM/4uLi//g4OD/39/f/9/f3//f39//39/f&#10;/9/f3//f39//39/f/9/f3//f39//5eXl/+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4uLi/+Dg4P/f39//39/f/9/f3//f39//4eHh/8nJyf8zMzP/goKC/9PT0/9paWn/MzMz/8fH&#10;x//f39//39/f/9/f3//f39//39/f/9/f3//f39//39/f/9/f3//g4OD/6Ojo/+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5eXl/+Dg4P/f39//39/f/9/f3//f39//4+Pj/8HBwf9c&#10;XFz/PT09/z4+Pv9FRUX/fX19/9vb2//g4OD/39/f/9/f3//f39//39/f/9/f3//f39//39/f/9/f&#10;3//j4+P/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Ojo/+Dg4P/g4OD/&#10;39/f/9/f3//h4eH/ycnJ/0hISP+NjY3/39/f/+jo6P+0tLT/R0dH/6Ghof/g4OD/39/f/9/f3//f&#10;39//39/f/9/f3//f39//39/f/+Dg4P/n5+f/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h4f/g4OD/39/f/9/f3//m5ub/cXFx/4ODg//4+Pj/////////////////&#10;vr6+/0hISP/V1dX/4ODg/9/f3//f39//39/f/9/f3//f39//39/f/+Pj4//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Xl5f/g4OD/39/f/9/f3//f39//T09P&#10;/8fHx//8/Pz/////////////////8vLy/1BQUP+6urr/4uLi/9/f3//f39//39/f/9/f3//f39//&#10;4ODg/+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n&#10;5//g4OD/4ODg/9/f3//f39//UlJS/8LCw//8/Pz/////////////////7+/v/1BQUP+6urv/4uLi&#10;/9/f3//f39//39/f/9/f3//f39//5OTk//T09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h4eH/4ODg/9/f3//m5ub/dnZ2/39/f//x8fH//f39//7+&#10;/v/6+vr/tra2/01NTf/W1tb/39/f/9/f3//f39//39/f/9/f3//f39//6enp//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k5OT/4ODg/9/f3//g&#10;4OD/z8/P/0lJSf+Ghob/zc3N/9ra2v+oqKj/QEBA/6mpqf/g4OD/39/f/9/f3//f39//39/f/9/f&#10;3//g4OD/7e3t//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n5+f/4ODg/+Dg4P/f39//4uLi/8zMzP9tbW3/VVVV/1RUVP9YWFj/ra2t/+Hh4f/g&#10;4OD/39/f/9/f3//f39//39/f/9/f3//k5OT/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4ODg/+Dg4P/f39//39/f/+Hh4f/k5OT/&#10;09PT/87Ozv/f39//5OTk/+Dg4P/f39//39/f/9/f3//f39//39/f/+Dg4P/o6Oj/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4+Pj&#10;/+Dg4P/f39//39/f/9/f3//f39//39/f/+Hh4f/g4OD/39/f/9/f3//f39//39/f/9/f3//f39//&#10;39/f/+Pj4//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5ubm/+Dg4P/g4OD/39/f/9/f3//f39//39/f/9/f3//f39//39/f&#10;/9/f3//f39//39/f/9/f3//f39//4ODg/+jo6P/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enp/+Dg4P/g4OD/39/f/9/f&#10;3//f39//39/f/9/f3//f39//39/f/9/f3//f39//39/f/9/f3//f39//4uLi/+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j4//g4OD/39/f/9/f3//f39//39/f/9/f3//f39//39/f/9/f3//f39//39/f/9/f&#10;3//g4OD/5ubm/+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m5v/g4OD/4ODg/9/f3//f39//39/f/9/f3//f&#10;39//39/f/9/f3//f39//39/f/9/f3//h4eH/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g4OD/&#10;4ODg/9/f3//f39//39/f/9/f3//f39//39/f/9/f3//f39//39/f/+Dg4P/m5ub/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j4+P/4ODg/9/f3//f39//39/f/9/f3//f39//39/f/9/f3//f39//&#10;39/f/+Dg4P/p6en/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n5+f/4ODg/+Dg4P/f39//39/f&#10;/9/f3//f39//39/f/9/f3//f39//39/f/+bm5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p6en/4ODg/+Dg4P/f39//39/f/9/f3//f39//39/f/9/f3//f39//4ODg/+jo6P/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4uLi/+Dg4P/f39//39/f/9/f3//f39//39/f/9/f&#10;3//f39//4+Pj/+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5ubm/+Dg4P/g&#10;4OD/39/f/9/f3//f39//39/f/9/f3//f39//6Ojo/+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enp/+Dg4P/g4OD/39/f/9/f3//f39//39/f/9/f3//h4eH/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Li4v/g4OD/39/f/9/f3//f39//&#10;39/f/9/f3//m5ub/6+vr/+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m5v/g4OD/39/f/9/f3//f39//39/f/+Dg4P/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jo6P/g4OD/4ODg/9/f3//f39//39/f/+bm5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h4eH/4ODg/9/f&#10;3//f39//4ODg/+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k5OT/4ODg/9/f3//f39//5ubm/+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n5+f/4ODg/+Dg4P/f39//6enp/+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4eHh/+Dg4P/k5OT/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5OTk/+Dg4P/o6Oj/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5+fn/+Pj4//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enp/+jo6P/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q&#10;6ur/8PDw//j4+P/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q6ur/8PDw///////y8vL/6urq/+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f3//v7+//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f3///////39/f/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&#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p6en/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p6en/7u7u///////x8fH/6enp/+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np6f/g4OD/4ODg/9/f3//f39//39/f/9/f3//f&#10;39//39/f/9/f3//f39//39/f/+Dg4P/S0tL/UVFR/56env/y8vL///////j4+P+pqan/SUlJ/8fH&#10;x//o6Oj/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m5ub/&#10;4ODg/+Dg4P/f39//39/f/9/f3//f39//39/f/9/f3//f39//39/f/+Tk5P+ioqL/YWFh//X19f//&#10;////////////////////a2tr/4yMjP/p6en/6+vr/+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4ODg/+Dg4P/f39//39/f/9/f3//f39//39/f/9/f3//f39//&#10;39/f/+Tk5P+FhYX/i4uL//j4+P//////////////////////jIyM/3Nzc//s7Oz/6+vr/+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&#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5+fn/+Dg4P/g4OD/39/f&#10;/9/f3//f39//39/f/9/f3//f39//39/f/+Tk5P+dnZ3/a2tr//Dw8P/////////////////5+fn/&#10;c3Nz/4mJif/r6+v/6+vr/+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Li4v/g4OD/39/f/9/f3//f39//39/f/9/f3//f39//39/f/+Hh4f/Q0ND/SEhI&#10;/7CwsP/s7Oz/9vb2//Dw8P+9vb3/SEhI/8bGxv/r6+v/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jo6P/g4OD/4ODg/9/f3//f39//39/f/9/f&#10;3//f39//39/f/9/f3//j4+P/r6+v/0pKSv9+fn7/paWl/4iIiP9ISEj/oqKi/+bm5v/r6+v/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vr/+bm5v/i&#10;4uL/rKys/1FRUf/8/Pz/////////////////+vr6/6enp/9tbW3/5OTk/9/f3//f39//39/f/9/f&#10;3//f39//39/f/9/f3//f39//39/f/9/f3//f39//39/f/9/f3//f39//39/f/9/f3//f39//39/f&#10;/9/f3//f39//39/f/9/f3//f39//39/f/+Dg4P/g4OD/5ubm/+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k&#10;5OT/4ODg/+Dg4P/f39//39/f/9/f3//f39//39/f/9/f3//f39//4+Pj/8fHyP+Ojo7/bW1t/4WF&#10;hf/AwMD/4+Pj/+jo6P/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jo6P/i4uL/qamp/1hYWP/9/f3/////////////////+/v7/7OztP9j&#10;Y2P/39/f/9/f3//f39//39/f/9/f3//f39//39/f/9/f3//f39//39/f/9/f3//f39//39/f/9/f&#10;3//f39//39/f/9/f3//f39//39/f/9/f3//f39//39/f/9/f3//f39//39/f/+Dg4P/g4OD/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p6en/4ODg/+Dg4P/f39//39/f/9/f3//f39//39/f/9/f3//f&#10;39//39/f/+Li4v/k5OT/5OTk/+Tk5P/j4+P/4ODg/+np6f/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j4+P/v7+//05OTv/a2tr/&#10;/f39////////////7e3t/3p6ev+Hh4f/5OTk/9/f3//f39//39/f/9/f3//f39//39/f/9/f3//f&#10;39//39/f/9/f3//f39//39/f/9/f3//f39//39/f/9/f3//f39//39/f/9/f3//f39//39/f/9/f&#10;3//f39//4ODg/+Dg4P/m5ub/6+vr/+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r6+v/5ubm/+Dg4P/g4OD/&#10;39/f/9/f3//f39//39/f/9/f3//f39//39/f/9/f3//f39//39/f/9/f3//f39//39/f/+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j4+P/3t7e/319ff9mZmb/1dXV/+vr6//h4eH/m5ub/0tLS//Nzc3/4eHh/9/f3//f39//&#10;39/f/9/f3//f39//39/f/9/f3//f39//39/f/9/f3//f39//39/f/9/f3//f39//39/f/9/f3//f&#10;39//39/f/9/f3//f39//39/f/9/f3//f39//4ODg/+Dg4P/p6en/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Hh4f/g4OD/39/f/9/f3//f39//39/f/9/f3//f39//39/f/9/f3//f39//&#10;39/f/9/f3//f39//4eHh/+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k5OT/39/f/9XV1f95eXn/S0tL/2xsbP9bW1v/WVlZ&#10;/7u7u//j4+P/39/f/9/f3//f39//39/f/9/f3//f39//39/f/9/f3//f39//39/f/9/f3//f39//&#10;39/f/9/f3//f39//39/f/9/f3//f39//39/f/9/f3//f39//39/f/9/f3//g4OD/4ODg/+bm5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fn5//g4OD/4ODg/9/f3//f39//39/f&#10;/9/f3//f39//39/f/9/f3//f39//39/f/9/f3//f39//4+Pj/+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vr6//o6Oj/4ODg/+Dg&#10;4P/h4eH/yMjI/7CwsP+8vLz/29vb/+Pj4//f39//39/f/9/f3//f39//39/f/9/f3//f39//39/f&#10;/9/f3//f39//39/f/9/f3//f39//39/f/9/f3//f39//39/f/9/f3//f39//39/f/9/f3//f39//&#10;39/f/9/f3//g4OD/4eHh/+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i4uL/4ODg/9/f3//f39//39/f/9/f3//f39//39/f/9/f3//f39//39/f/9/f3//f39//5OTk&#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p6en/39/f/9/f3//g4OD/4uLi/+Pj4//j4+P/39/f/9/f3//f39//39/f/9/f&#10;3//f39//39/f/9/f3//f39//39/f/9/f3//f39//39/f/9/f3//f39//39/f/9/f3//f39//39/f&#10;/9/f3//f39//39/f/9/f3//f39//39/f/+Dg4P/g4OD/5ubm/+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o6Oj/4ODg/+Dg4P/f39//39/f/9/f3//f39//39/f/9/f&#10;3//f39//39/f/9/f3//f39//6Ojo/+rq6v/q6ur/6urq/+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4eHh/9/f3//f39//39/f/9/f3//f&#10;39//39/f/9/f3//f39//39/f/9/f3//f39//39/f/9/f3//f39//39/f/9/f3//f39//39/f/9/f&#10;3//f39//39/f/9/f3//f39//39/f/9/f3//f39//39/f/9/f3//f39//39/f/+Dg4P/h4eH/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q6ur/6urq&#10;/+rq6v/q6ur/6urq/+rq6v/q6ur/6urq/+rq6v/q6ur/6urq/+rq6v/q6ur/6urq/+rq6v/q6ur/&#10;6urq/+rq6v/q6ur/6urq/+rq6v/q6ur/6urq/+rq6v/q6ur/6urq/+rq6v/q6ur/5OTk/+Dg4P/g&#10;4OD/39/f/9/f3//f39//39/f/9/f3//f39//39/f/9/f3//f39//6enp/+rq6v/q6ur/6urq/+rq&#10;6v/q6ur/6urq/+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4+Pj/9/f3//f39//39/f/9/f3//f39//39/f/9/f3//f39//39/f/9/f3//f39//39/f/9/f3//f&#10;39//39/f/9/f3//f39//39/f/9/f3//f39//39/f/9/f3//f39//39/f/9/f3//f39//39/f/9/f&#10;3//f39//4ODg/+Dg4P/m5ub/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q6ur/6urq/+rq6v/q6ur/6urq/+rq6v/q6ur/6urq/+rq6v/q6ur/6urq&#10;/+rq6v/q6ur/6urq/+rq6v/q6ur/6urq/+rq6v/q6ur/6urq/+rq6v/q6ur/6urq/+rq6v/q6ur/&#10;6urq/+rq6v/q6ur/6enp/+Dg4P/g4OD/39/f/9/f3//f39//39/f/9/f3//f39//39/f/9/f3//f&#10;39//6urq/+rq6v/q6ur/6urq/+rq6v/q6ur/6urq/+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X19f/v7+//6urq&#10;/+rq6v/q6ur/6urq/+rq6v/q6ur/5ubm/9/f3//f39//39/f/9/f3//f39//39/f/9/f3//f39//&#10;39/f/9/f3//f39//39/f/9/f3//f39//39/f/9/f3//f39//39/f/9/f3//f39//39/f/9/f3//f&#10;39//39/f/9/f3//f39//39/f/9/f3//f39//4ODg/+Hh4f/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q6ur/6urq/+rq6v/q6ur/6urq/+rq&#10;6v/q6ur/6urq/+rq6v/q6ur/6urq/+rq6v/q6ur/6urq/+rq6v/q6ur/6urq/+rq6v/q6ur/6urq&#10;/+rq6v/q6ur/6urq/+rq6v/q6ur/6urq/+rq6v/q6ur/6urq/+bm5v/g4OD/4ODg/9/f3//f39//&#10;39/f/9/f3//f39//39/f/9/f3//g4OD/6urq/+rq6v/q6ur/6urq/+rq6v/q6ur/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q&#10;6ur/6urq/+rq6v/q6ur/6urq/+rq6v/q6ur/6urq/+rq6v/q6ur/6urq/+rq6v/q6ur/6urq/+rq&#10;6v/q6ur/6urq/+rq6v/q6ur/6urq/+rq6v/q6ur/6urq/+rq6v/q6ur/6urq/+rq6v/q6ur/6urq&#10;/+rq6v/h4eH/4ODg/9/f3//f39//39/f/9/f3//f39//39/f/9/f3//j4+P/6urq/+rq6v/q6ur/&#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Dg4P/f39//39/f/9/f3//f39//39/f/9/f3//f39//39/f/9/f3//f39//39/f&#10;/9/f3//f39//39/f/9/f3//f39//39/f/9/f3//f39//39/f/9/f3//f39//39/f/9/f3//f39//&#10;4ODg/+Dg4P/g4OD/4+Pj/+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&#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q6ur/6urq/+rq6v/q6ur/6urq/+rq6v/q6ur/6urq/+rq6v/q&#10;6ur/6urq/+rq6v/q6ur/6urq/+rq6v/q6ur/6urq/+rq6v/q6ur/6urq/+rq6v/q6ur/6urq/+rq&#10;6v/q6ur/6urq/+rq6v/q6ur/6urq/+rq6v/n5+f/4ODg/+Dg4P/f39//39/f/9/f3//f39//39/f&#10;/9/f3//k5OT/6urq/+rq6v/q6ur/6urq/+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Li4v/f39//39/f/9/f3//f39//39/f/9/f&#10;3//f39//39/f/9/f3//f39//39/f/9/f3//f39//39/f/9/f3//f39//39/f/9/f3//f39//39/f&#10;/9/f3//f39//39/f/9/f3//g4OD/4ODg/+Hh4f/m5ub/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q6ur/6urq/+rq6v/q6ur/&#10;6urq/+rq6v/q6ur/6urq/+rq6v/q6ur/6urq/+rq6v/q6ur/6urq/+rq6v/q6ur/6urq/+rq6v/q&#10;6ur/6urq/+rq6v/q6ur/6urq/+rq6v/q6ur/6urq/+rq6v/q6ur/6urq/+rq6v/q6ur/4uLi/+Dg&#10;4P/f39//39/f/9/f3//f39//39/f/9/f3//o6Oj/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6urq/+rq6v/q6ur/6urq/+Tk5P/f&#10;39//39/f/9/f3//f39//39/f/9/f3//f39//39/f/9/f3//f39//39/f/9/f3//f39//39/f/9/f&#10;3//f39//39/f/9/f3//f39//39/f/9/f3//f39//4ODg/+Dg4P/g4OD/5OTk/+jo6P/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Ojo/+Dg4P/g4OD/39/f/9/f3//f39//39/f/9/f3//o6Oj/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jo6P/f39//39/f/9/f3//f39//39/f/9/f3//f39//39/f/9/f3//f&#10;39//39/f/9/f3//f39//39/f/9/f3//f39//39/f/9/f3//f39//39/f/9/f3//g4OD/4ODg/+Hh&#10;4f/m5ub/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Tk5P/g4OD/4ODg/9/f3//f&#10;39//39/f/+Dg4P/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np6f/f39//39/f/9/f3//f39//&#10;39/f/9/f3//f39//39/f/9/f3//f39//39/f/9/f3//f39//39/f/9/f3//f39//39/f/9/f3//f&#10;39//4ODg/+Dg4P/g4OD/5eXl/+np6f/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np6f/g4OD/4ODg/9/f3//f39//39/f/+Hh4f/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h4eH/39/f/9/f3//f39//39/f/9/f3//f39//39/f/9/f3//f39//39/f/9/f3//f39//&#10;39/f/9/f3//f39//39/f/9/f3//g4OD/4ODg/+Li4v/o6Oj/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m5ub/4ODg/+Dg4P/f39//39/f/+Li4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vr6//j4+P/39/f/9/f3//f39//39/f/9/f3//f39//39/f&#10;/9/f3//f39//39/f/9/f3//f39//39/f/9/f3//f39//4ODg/+Dg4P/g4OD/5ubm/+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4eHh&#10;/+Dg4P/f39//39/f/+Tk5P/q6ur/6urq/+rq6v/q6ur/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l5eX/39/f/9/f&#10;3//f39//39/f/9/f3//f39//39/f/9/f3//f39//39/f/9/f3//f39//39/f/+Dg4P/g4OD/4ODg&#10;/+Pj4//o6Oj/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5+fn/+Dg4P/g4OD/39/f/+fn5//q6ur/6urq/+rq6v/q6ur/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o6Oj/39/f/9/f3//f39//39/f/9/f3//f39//39/f/9/f3//f39//39/f/9/f&#10;3//f39//4ODg/+Dg4P/h4eH/5ubm/+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q&#10;6ur/6urq/+rq6v/q6ur/6urq/+rq6v/q6ur/6urq/+rq6v/q6ur/6urq/+Li4v/g4OD/39/f/+jo&#10;6P/q6ur/6urq/+rq6v/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39/f/9/f3//f39//39/f/9/f3//f&#10;39//39/f/9/f3//f39//39/f/+Dg4P/g4OD/4ODg/+Tk5P/o6Oj/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q6ur/6urq/+rq6v/q6ur/6urq/+rq6v/q6ur/6urq/+rq6v/q&#10;6ur/6urq/+jo6P/g4OD/4ODg/+np6f/q6ur/6urq/+rq6v/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4eHh/9/f3//f39//39/f/9/f3//f39//39/f/9/f3//f39//4ODg/+Dg4P/h4eH/5+fn/+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q6ur/6urq/+rq6v/q6ur/&#10;6urq/+rq6v/q6ur/6urq/+rq6v/q6ur/6urq/+rq6v/l5eX/4eHh/+rq6v/q6ur/6urq/+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r6+v/5OTk/9/f3//f39//39/f/9/f3//f39//39/f/+Dg4P/g4OD/&#10;4ODg/+Xl5f/p6en/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rq6v/q6ur/6urq/+rq6v/q6ur/6urq/+rq6v/q6ur/6urq/+rq6v/o6Oj/&#10;5eXl/+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5+fn/9/f3//f39//39/f&#10;/9/f3//f39//4ODg/+Dg4P/i4uL/6Ojo/+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enp/+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enp/9/f3//f39//39/f/+Dg4P/g4OD/4eHh/+bm5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Dg4P/g4OD/4ODg/+Dg4P/j4+P/6Ojo/+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6urq/+rq6v/q6ur/6urq/+Xl5f/g&#10;4OD/4eHh/+bm5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0;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6urq/+rq6v/q6ur/6+vr/+jo6P/j4+P/6enp/+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10;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X19f/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10;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10;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10;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10;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q6ur/6urq/+rq6v/r6+v/5+fn/9jY2P8sLCz/Y2Nj/9jY2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6urq/+rq6v/r6+v/&#10;6Ojo/8zMzP8gICD/cHBw/9vb2//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rq6v/r6+v/6Ojo/8HBwf8cHBz/f39//93d3f/p6en/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rq6v/r6+v/6Ojo/7S0tP8XFxf/jo6O&#10;/9/f3//p6en/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6urq/+rq&#10;6v/q6ur/6Ojo/6enp/8TExP/m5ub/+Hh4f/p6en/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6urq/+rq6v/q6ur/6enp/5mZmf8RERH/qamp/+Pj4//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rq6v/q6ur/6urq/+rq6v/q6ur/6urq/+rq6v/q6ur/6urq/4qKiv8T&#10;ExP/r6+v/+Tk5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10;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10;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10;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10;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10;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0;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10;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X19f/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10;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10;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10;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10;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q6ur/6urq/+rq6v/p6en/gYGB/xoaGv+5ubn/5eXl/+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6urq/+np6f/o6Oj/&#10;cXFx/y8vL//CwsL/5eXl/+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np6f/k5OT/YmJi/z09Pf/Gxsb/5ubm/+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np6f/e3t7/VFRU/05OTv/Nzc3/5+fn&#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6urq/+np&#10;6f/Y2Nj/RUVF/1xcXP/Q0ND/6enp/+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6urq/+np6f/T09P/NjY2/2pqav/Y2Nj/6enp/+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10;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10;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10;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10;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q6ur/9vb2//Hx8f/r6+v/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9/f3//v7+//t7e3/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q6ur/8PDw//j4+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q6ur/8PDw///////x&#10;8fH/6urq/+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6+vr//f39//w8PD/6urq/+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f39//39&#10;/f/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fn5//z8/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fn5///////5+fn/+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z8/P/5+fn/+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9/f3//v7+//s7Oz/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q6ur/7+/v//f39//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q6ur/7+/v&#10;///////x8fH/6urq/+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X19f/v7+//6urq/+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10;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10;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6enp/7y8vP8WFhb/&#10;jIyM/9/f3//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7Gxsf8VFRX/lZWV/+Hh4f/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6Wlpf8TExP/n5+f/+Li4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6urq/5aW&#10;lv8ZGRn/qqqq/+Tk5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6enp/4aGhv8mJib/tLS0/+Tk5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rq6v/q6ur/6urq/+rq6v/q6ur/6Ojo/3Z2dv8uLi7/v7+//+Xl5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10;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10;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10;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10;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10;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0;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10;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X19f/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10;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10;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10;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10;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r6+v/b29v/zo6Ov/ExMT/5+fn/+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vr6//o6Oj/XFxc/0JCQv/Nzc3/&#10;5+fn/+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vr6//o6Oj/SUlJ/05OTv/V1dX/5+fn/+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zs7P/m5ub/Ojo6/1xcXP/X19f/6enp/+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vr/+np6f/Y2Nj/SkpK/3Nz&#10;c//Y2Nj/6enp/+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r&#10;6+v/4uLi/6qqqv9vb2//RERE/2BgYP+np6f/4eHh/+np6f/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vr6//o6Oj/iYmJ/1VVVf+goKD/xMTF/6Ojo/9OTk7/lJSU/+Tk5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10;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10;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10;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10;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10;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0;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10;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X19f/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10;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10;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10;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10;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q6ur/5eXl/+Li4v/p6en/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5eXl/+Pj4//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5eXl/+Tk5P/p6en/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5eXl/+Xl5f/p6en/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5eXl/+Xl&#10;5f/p6en/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5eXl/+bm5v/p6en/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rq6v/q6ur/6urq/+rq6v/q6ur/5eXl/+fn5//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10;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10;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10;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10;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X19f/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10;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3//v7+//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X19f/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3//v7&#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X19f/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3//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X19f/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&#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3//v7+//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X19f/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3//v7+//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X19f/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3//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X19f/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3//v7+//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X19f/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3//v7+//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X19f/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3//v7+//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X19f/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v7+//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X19f/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3//v7+//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X19f/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3&#10;//v7+//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X19f/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3//v7+//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3//v7+//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X19f/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3//v7+//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X19f/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3//v7+//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X1&#10;9f/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3//v7+//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X19f/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3//v7+//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j4+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t7e3/9vb2//Ly8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9/f3//v7+//v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t7e3/8fHx//j4+P/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t7e3/8fHx///////z&#10;8/P/7e3t/+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j4+P/w8PD/7e3t/+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vr6//j4+P/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f39//39&#10;/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v7+//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4+Pj/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v7+//4+Pj/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q6ur/9vb2//Dw8P/q6ur/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9/f3//v7+//s7Oz/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q6ur/7+/v//f39//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q6ur/7+/v///////y8vL/6urq/+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b29v/v7+//6urq&#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3//v7+//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X19f/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q6ur/9vb2//Dw8P/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9/f3//v7+//s7Oz/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q6ur/7+/v//j4+P/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q6ur/7+/v///////w8PD/6urq/+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f39//v7+//6urq/+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f3//f39//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fn5//v7+//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vb2//n5+f/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vb2//39/f/39/f/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j4+P/3&#10;9/f/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n5+f/6+vr/9PT0//Pz8//r6+v/6Ojo/+jo6P/o6Oj/6Ojo/+jo6P/q6ur/6urq/+rq6v/q&#10;6ur/6urq/+rq6v/q6ur/6urq/+rq6v/q6ur/6urq/+rq6v/q6ur/6urq/+rq6v/q6ur/6urq/+rq&#10;6v/q6ur/6urq/+rq6v/q6ur/6urq/+rq6v/t7e3//Pz8////////////////////////////////&#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8/Pz/&#10;/Pz8//z8/P/8/Pz//Pz8//z8/P/8/Pz//Pz8//z8/P/8/Pz//Pz8//z8/P/8/Pz//Pz8//z8/P/8&#10;/Pz//Pz8//z8/P/8/Pz//Pz8//z8/P/8/Pz//Pz8//z8/P/8/Pz//Pz8//z8/P/9/f3//v7+//39&#10;/f/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f39//39/f/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v7+//7+/v/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f39//7+/v/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f39//7+/v/9/f3//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39/f/9/f3//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p6en/8/Pz//Hx8f/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p6en/7+/v///////x8fH/6enp/+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b29v/v7+//6enp/+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urq/+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3//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j4+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Dw///////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10;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fn5//j4&#10;+P/39/f/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v7//39/f/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v7+//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4+Pj/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v7+//4+Pj/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39/f/9/f3/9vb2//T0&#10;9P/f39//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5OTk/9vb2//a2tr/2tra/9ra2v/a&#10;2tr/2tra/9ra2v/a2tr/2tra/9ra2v/a2tr/2tra/9ra2v/a2tr/2tra/9ra2v/a2tr/2tra/9ra&#10;2v/a2tr/2tra/9ra2v/a2tr/2tra/9ra2v/a2tr/2tra/9ra2v/a2tr/2tra/9ra2v/a2tr/2tra&#10;/9ra2v/a2tr/2tra/9ra2v/a2tr/2tra/9ra2v/a2tr/2tra/9ra2v/a2tr/2tra/9vb2//k5OT/&#10;6urq/+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vr6//t7e3/&#10;vLy8/3Fxcf97e3v/e3t7/3t7e/97e3v/e3t7/3t7e/97e3v/e3t7/3t7e/97e3v/e3t7/3t7e/97&#10;e3v/e3t7/3t7e/97e3v/e3t7/3t7e/97e3v/e3t7/3t7e/97e3v/e3t7/3t7e/97e3v/e3t7/3t7&#10;e/97e3v/e3t7/3t7e/97e3v/e3t7/3t7e/97e3v/e3t7/3t7e/97e3v/e3t7/3t7e/97e3v/e3t7&#10;/3t7e/97e3v/fHx8/3V1df+3t7f/7u7u/+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vr6//r6+v/paWl/3BwcP/Hx8f/x8fH/8fHx//Hx8f/x8fH/8fHx//Hx8f/&#10;x8fH/8fHx//Hx8f/x8fH/8fHx//Hx8f/x8fH/8fHx//Hx8f/x8fH/8fHx//Hx8f/x8fH/8fHx//H&#10;x8f/x8fH/8fHx//Hx8f/x8fH/8fHx//Hx8f/x8fH/8fHx//Hx8f/x8fH/8fHx//Hx8f/x8fH/8fH&#10;x//Hx8f/x8fH/8fHx//Hx8f/x8fH/8fHx//Hx8f/w8PE/3p6ev+cnJz/7+/v/+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&#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&#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&#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&#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&#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&#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&#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vr6//r6+v/paWl/4WFhf//////////////&#10;////////////////////////////////////////////////////////////////////////////&#10;////////////////////////////////////////////////////////////////////////////&#10;////////////////////////////////////////////////////////////////+fn5/5CQkP+c&#10;nJz/7+/v/+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vr6//r&#10;6+v/paWl/4WFhf//////////////////////////////////////////////////////////////&#10;///////////////////////////////////////////////////8/Pz//Pz8//39/f//////////&#10;////////////////////////////////////////////////////////////////////////////&#10;////////////////+fn5/5CQkP+cnJz/7+/v/+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vr6//r6+v/paWl/4WFhf//////////////////////////////////&#10;///////////////////////////////////////////////////////////////8/Pz/8PDw/+Hh&#10;4f/Pz8//ysrK/9nZ2f/p6en/8/Pz//7+/v//////////////////////////////////////////&#10;////////////////////////////////////////////+fn5/5CQkP+cnJz/7+/v/+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vr6//r6+v/paWl/4WFhf//////&#10;////////////////////////////////////////////////////////////////////////////&#10;//////////X19f/Kysr/enp6/0VFRf8vLy//LCws/z4+Pv9QUFD/ioqK/+Dg4P/6+vr/////////&#10;////////////////////////////////////////////////////////////////////////+fn5&#10;/5CQkP+cnJz/7+/v/+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vr6//r6+v/paWl/4WFhf//////////////////////////////////////////////////////&#10;////////////////////////////////9PT0/6Wlpf8qKir/DAwM/yYmJv9KSkr/YmJi/01NTf8k&#10;JCT/Dg4O/0hISP/Gxsb//f39////////////////////////////////////////////////////&#10;////////////////////////+fn5/5CQkP+cnJz/7+/v/+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vr6//r6+v/paWl/4WFhf//////////////////////////&#10;///////////////////////////////////////////////////////6+vr/tra2/yAgIP8VFRX/&#10;bW1t/9HR0f/09PT/+/v7//b29v/Pz8//a2tr/w4ODv9KSkr/4uLi////////////////////////&#10;////////////////////////////////////////////////////+fn5/5CQkP+cnJz/7+/v/+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vr6//r6+v/paWl/4WF&#10;hf//////////////////////////////////////////////////////////////////////////&#10;//7+/v/j4+P/QkJC/w4ODv+Li4v/9PT0////////////////////////////6+vr/1paWv8KCgr/&#10;kJCQ////////////////////////////////////////////////////////////////////////&#10;////+fn5/5CQkP+cnJz/7+/v/+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vr6//r6+v/paWl/4WFhf//////////////////////////////////////////////&#10;//////////////////////////////v7+/+lpaX/BgYG/0ZGRv/u7u7/////////////////////&#10;/////////////Pz8/7u7u/8wMDD/bm5u//v7+///////////////////////////////////////&#10;////////////////////////////////+fn5/5CQkP+cnJz/7+/v/+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vr6//r6+v/paWl/4WFhf//////////////////&#10;//////////////////////////////////////////////////////////f39/9paWn/CAgI/4yM&#10;jP////////////////////////////////////////////f39//d3d3/4ODg//39/f//////////&#10;////////////////////////////////////////////////////////////+fn5/5CQkP+cnJz/&#10;7+/v/+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vr6//r6+v/&#10;paWl/4WFhf//////////////////////////////////////////////////////////////////&#10;//////////Hx8f9BQUH/CwsL/7i4uP//////////////////////////////////////////////&#10;////////////////////////////////////////////////////////////////////////////&#10;////////////+fn5/5CQkP+cnJz/7+/v/+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vr6//r6+v/paWl/4WFhf//////////////////////////////////////&#10;/////////////////////////////////////+fn5/80NDT/ERER/8rKyv//////////////////&#10;////////////////////////////////////////////////////////////////////////////&#10;////////////////////////////////////////+fn5/5CQkP+cnJz/7+/v/+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&#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&#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&#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&#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&#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&#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&#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vr6//r6+v/paWl/4WFhf//////////////&#10;////////////////////////////////////////////////////////////////////////////&#10;///////9/f3/0tLS/6urq/+Li4v/fX19/5KSkv+8vLz/7Ozs////////////////////////////&#10;////////////////////////////////////////////////////////////////+fn5/5CQkP+c&#10;nJz/7+/v/+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r6+v/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vr6//r&#10;6+v/paWl/4WFhf//////////////////////////////////////////////////////////////&#10;////////////////////////////////////////////////////////////////////////////&#10;////////////////////////////////////////////////////////////////////////////&#10;////////////////+fn5/5CQkP+cnJz/7+/v/+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zs7P/e3t7/y8vL/+Xl5f/q6ur/6urq/+rq6v/q&#10;6ur/6+vr/+Pj4//Q0ND/wMDA/8fHx//U1NT/5eXl/+vr6//q6ur/6urq/+rq6v/q6ur/3Nzc/83N&#10;zf/BwcH/z8/P/+Hh4f/r6+v/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vr6//r6+v/paWl/4WFhf//////////////////////////////////&#10;////////////////////////////////////////////////////////////////////////////&#10;////////////////////////////////////////////////////////////////////////////&#10;////////////////////////////////////////////+fn5/5CQkP+cnJz/7+/v/+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r6+v/6+vr/+7u7v+JiYn/&#10;MzMz/8zMzP/s7Oz/6urq/+rq6v/s7Oz/1tbW/35+fv8yMjL/Hh4e/yQkJP8/Pz//jo6O/9zc3P/r&#10;6+v/6urq/+vr6/+9vb3/Xl5e/y8vL/8jIyP/Ly8v/3Z2dv/Nzc3/6+vr/+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vr6//r6+v/paWl/4WFhf//////&#10;////////////////////////////////////////////////////////////////////////////&#10;////////////////////////////////////////////////////////////////////////////&#10;////////////////////////////////////////////////////////////////////////+fn5&#10;/5CQkP+cnJz/7+/v/+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np6f/k5OT/4eHh/7y8vf8zMzP/GRkZ/8nJyf/s7Oz/6urq/+vr6//o6Oj/a2tr/w8PD/9JSUn/&#10;gICA/4CAgP84ODj/BgYG/4SEhP/o6Oj/7+/v/8bGxv8vLy//FxcX/2xsbP+JiYn/X19f/xISEv9W&#10;Vlb/2tra/+zs7P/q6ur/6urq/+rq6v/q6ur/6urq/+rq6v/q6ur/6+vr/+rq6v/r6+v/6+vr/+vr&#10;6//q6ur/6urq/+rq6v/r6+v/6+vr/+vr6//r6+v/9/f3//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vr6//r6+v/paWl/4WFhf//////////////////////////////////////////////////////&#10;////////////////////////////////////////////////////////////////////////////&#10;////////////////////////////////////////////////////////////////////////////&#10;////////////////////////+fn5/5CQkP+cnJz/7+/v/+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enp/+fn5//q6ur/6urq/+rq6v/q6ur/6urq/+rq&#10;6v/q6ur/6urq/+rq6v/q6ur/6+vr/+Xl5f+Pj4//XFxc/ycnJ/8CAgL/Hx8f/8rKyv/s7Oz/6urq&#10;/+/v7//FxcX/EBAQ/1RUVP/b29v/8fHx//Ly8v/Nzc3/Kioq/zU1Nf/X19f/7e3t/2tra/8NDQ3/&#10;oKCg/+3t7f/y8vL/7Ozs/3p6ev8HBwf/oKCg/+vr6//r6+v/6urq/+rq6v/q6ur/6urq/+rq6v/l&#10;5eX/39/f/+np6f/j4+P/0tLS/8/Pz//f39//6+vr/+vr6//g4OD/0tLS/9fX1//l5eX/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vr6//r6+v/paWl/4WFhf//////////////////////////&#10;////////////////////////////////////////////////////////////////////////////&#10;////////////////////////////////////////////////////////////////////////////&#10;////////////////////////////////////////////////////+fn5/5CQkP+cnJz/7+/v/+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vr6//r6+v/paWl/4WF&#10;hf//////////////////////////////////////////////////////////////////////////&#10;////////////////////////////////////////////////////////////////////////////&#10;////////////////////////////////////////////////////////////////////////////&#10;////+fn5/5CQkP+cnJz/7+/v/+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vr6//r6+v/paWl/4WFhf//////////////////////////////////////////////&#10;////////////////////////////////////////////////////////////////////////////&#10;////////////////////////////////////////////////////////////////////////////&#10;////////////////////////////////+fn5/5CQkP+cnJz/7+/v/+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vr6//r6+v/paWl/4WFhf/6+vr/+vr6//r6+v/6&#10;+vr/+vr6//r6+v/6+vr/+vr6//r6+v/6+vr/+vr6//r6+v/6+vr/+vr6//r6+v/6+vr/+vr6//r6&#10;+v/6+vr/+vr6//r6+v/6+vr/+vr6//r6+v/6+vr/+vr6//r6+v/6+vr/+vr6//r6+v/6+vr/+vr6&#10;//r6+v/6+vr/+vr6//r6+v/6+vr/+vr6//r6+v/6+vr/+vr6//r6+v/6+vr/8/Pz/5CQkP+cnJz/&#10;7+/v/+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r6+v/&#10;pqam/3Jycv/ExMT/xMTE/8TExP/ExMT/xMTE/8TExP/ExMT/xMTE/8TExP/ExMT/xMTE/8TExP/E&#10;xMT/xMTE/8TExP/ExMT/xMTE/8TExP/ExMT/xMTE/8TExP/ExMT/xMTE/8TExP/ExMT/xMTE/8TE&#10;xP/ExMT/xMTE/8TExP/ExMT/xMTE/8TExP/ExMT/xMTE/8TExP/ExMT/xMTE/8TExP/ExMT/xMTE&#10;/8TExP/ExMT/v7+//3p6ev+goKD/7+/v/+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t7e3/vr6+/3V1df93d3f/d3d3/3d3d/93d3f/d3d3/3d3d/93d3f/&#10;d3d3/3d3d/93d3f/d3d3/3d3d/93d3f/d3d3/3d3d/93d3f/d3d3/3d3d/93d3f/d3d3/3d3d/93&#10;d3f/d3d3/3d3d/93d3f/d3d3/3d3d/93d3f/d3d3/3d3d/93d3f/d3d3/3d3d/93d3f/d3d3/3d3&#10;d/93d3f/d3d3/3d3d/93d3f/d3d3/3d3d/93d3f/d3d3/3d3d/+6urr/7+/v/+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&#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&#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6urq/+rq6v/q6ur/6urq/+rq6v/q6ur/6urq/+rq6v/q6ur/&#10;6urq/+rq6v/q6ur/6urq/+rq6v/q6ur/6urq/+rq6v/q6ur/6urq/+rq6v/m5ub/4ODg/9/f3//f&#10;39//39/f/9/f3//f39//39/f/9/f3//f39//39/f/+Dg4P/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5eXl/+bm5v/q6ur/6urq/+rq6v/q6ur/6urq/+rq6v/q&#10;6ur/6urq/+rq6v/q6ur/6urq/+rq6v/s7Oz/zc3N/2tra/8dHR3/ExMT/xQUFP8sLCz/fn5+/9fX&#10;1//q6ur/6+vr/93d3f+EhIT/Li4u/xMTE/8VFRX/Jycn/2xsbP/Ly8v/7Ozs/+rq6v/t7e3/yMjI&#10;/2ZmZv8fHx//FRUV/xISEv8/Pz//nZ2d/+Xl5f/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10;////////////////////////////////////////////////////////////////////////////&#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np6f/g4OD/4ODg/9/f3//f39//39/f/9/f3//f39//39/f/9/f3//f39//39/f/9/f3//n&#10;5+f/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vr/+Xl5f/g4OD/39/f/9/f3//f39//39/f/9/f3//f39//&#10;39/f/9/f3//f39//39/f/9/f3//l5eX/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5+fn/+Dg4P/f39//39/f&#10;/9/f3//f39//39/f/9/f3//f39//39/f/9/f3//f39//39/f/9/f3//j4+P/6+vr/+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p6en/4uLi/+Dg4P/f39//39/f/9/f3//f39//39/f/9/f3//f39//39/f/9/f3//f39//39/f&#10;/9/f3//f39//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n5+f/4ODg/9/f3//f39//39/f/9/f3//f39//39/f/9/f&#10;3//f39//39/f/9/f3//g4OD/39/f/9/f3//f39//5ubm/+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np6f/g4OD/4ODg/9/f3//f&#10;39//39/f/9/f3//f39//39/f/9/f3//g4OD/4ODg/+Dg4P/g4OD/4ODg/+Dg4P/g4OD/5eXl/+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Xl5f/g4OD/39/f/9/f3//f39//39/f/9/f3//f39//39/f/+Dg4P/d3d3/09PT/8/Pz//S&#10;0tL/3d3d/9/f3//g4OD/5OTk/+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Ojo/+Dg4P/f39//39/f/9/f3//f39//39/f/9/f3//f39//&#10;4ODg/9LS0v+RkZH/TU1N/z09Pf9LS0v/jIyM/87Ozv/f39//4eHh/+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&#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4+Pj/+Dg4P/f39//39/f&#10;/9/f3//f39//39/f/9/f3//f39//2NjY/2lpaf8GBgb/AAAA/wAAAP8AAAD/AAAA/2NjY//S0tL/&#10;39/f/+fn5//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n5+f/4ODg/9/f3//f39//39/f/9/f3//f39//39/f/9/f3//k5OT/lpaW/wkJCf8AAAD/AAAA&#10;/wAAAP8AAAD/AAAA/wAAAP+Tk5P/4ODg/+bm5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np6f/h4eH/4ODg/9/f3//f39//39/f/9/f3//f39//39/f/9/f&#10;3//j4+P/XFxc/wUFBf8AAAD/AAAA/wAAAP8AAAD/AAAA/wAAAP9YWFj/3d3d/+Tk5P/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10;///////9/f3/+fn5//r6+v/9/f3/////////////////////////////////////////////////&#10;/f39//r6+v/5+fn//Pz8/////////////////////////////f39//r6+v/6+vr//f39////////&#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Xl5f/g4OD/39/f/9/f3//f&#10;39//39/f/9/f3//f39//39/f/9/f3//d3d3/T09P/wQEBP8AAAD/AAAA/wAAAP8AAAD/AAAA/wAA&#10;AP9MTEz/19fX/+Li4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10;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&#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Ojo/+Dg4P/f39//39/f/9/f3//f39//39/f/9/f3//f39//39/f/9/f3//j4+P/aGho/wYGBv8A&#10;AAD/AAAA/wAAAP8AAAD/AAAA/wAAAP9jY2P/3t7e/+Dg4P/n5+f/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10;////////////////////////////////////////////////////////////////////////////&#10;/////////////////////////////////////////////////////Pz8/8DAwP9oaGj/XV1d/15e&#10;Xv9hYWH/tra2//b29v////////////////////////////z8/P+/v7//aWlp/2FhYf9jY2P/WFhY&#10;/4iIiP/q6ur//v7+//39/f/Hx8f/a2ts/11dXf9fX1//X19f/6qqqv/09PT/////////////////&#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5OTk/+Dg4P/f39//39/f/9/f3//f39//39/f/9/f3//f39//&#10;39/f/9/f3//k5OT/rq6u/xgYGP8AAAD/AAAA/wAAAP8AAAD/AAAA/xEREf+pqan/4uLi/+Dg4P/l&#10;5eX/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10;////4eHh/2BgYP+Hh4f/3d3d/+jo6P+Tk5P/XFxc/9bW1v/9/f3//////////////////////9/f&#10;3/9eXl7/kZGR/9/f3//w8PD/ubm5/05OTv+zs7P/+Pj4/+fn5/9lZWX/gICA/9ra2v/o6Oj/nJyc&#10;/1ZWVv/Nzc3//Pz8//////////////////////////////////////////////////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n5+f/4ODg/9/f3//f39//39/f&#10;/9/f3//f39//39/f/9/f3//f39//39/f/9/f3//f39//4uLi/2hoaP8KCgr/DAwM/wgICP8AAAD/&#10;FhYW/4eHh//c3Nz/4ODg/9/f3//j4+P/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fn5//g4OD/39/f/9/f3//f39//39/f&#10;/9/f3//f39//39/f/9/f3//f39//39/f/9/f3//f39//39/f/9/f3//j4+P/6enp/+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10;////////////////////////////////////////////////////////////////////////////&#10;////////////////////////////////q6ur/1dXV//Y2Nj//f39///////l5eX/WVlZ/6enp//2&#10;9vb//////////////////////8PDw/9kZGT/2NjY//39/f//////9fX1/2hoaP+bm5v/9PT0/7S0&#10;tP9TU1P/z8/P//z8/P//////7u7u/2BgYP+dnZ3/9fX1////////////////////////////////&#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np&#10;6f/h4eH/4ODg/9/f3//f39//39/f/9/f3//f39//39/f/9/f3//f39//39/f/9/f3//g4OD/1dXV&#10;/0pKSv8wMDD/bm5u/1JSUv8GBgb/fX19/9/f3//g4OD/39/f/9/f3//g4OD/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Xl&#10;5f/g4OD/39/f/9/f3//f39//39/f/9/f3//f39//39/f/9/f3//f39//39/f/9/f3//f39//39/f&#10;/9/f3//f39//5ubm/+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10;////////////////////////////////////////////////////////////////////////////&#10;///////////////////////////////////////////////////////9/f3/h4eH/3Jycv/s7Oz/&#10;///////////4+Pj/b29v/4WFhf/x8fH//////////////////////+bm5v/R0dH/9vb2//j4+P/x&#10;8fH/zs7O/15eXv+0tLT/+Pj4/5GRkf9ra2v/5ubm/////////////Pz8/319ff98fHz/7+/v////&#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10;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t7e3/8fHx///////z8/P/7e3t/+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j4+P/x8fH/&#10;7e3t/+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f39///////9/f3/+/v7//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v7//7+/v/9/f3//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vb2///////4+Pj/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r6+v/39/f/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np6f/i4uL/4ODg/9/f3//f39//39/f&#10;/9/f3//f39//39/f/9/f3//f39//39/f/9/f3//f39//2dnZ/1JSUv8jIyP/wMDA/+Dg4P/g4OD/&#10;39/f/+Hh4f/Q0ND/HBwc/2RkZP/d3d3/4ODg/+Dg4P/f39//39/f/+bm5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o6Oj/4ODg/9/f3//i4uL/ra2t&#10;/z4+Pv8DAwP/AAAA/wAAAP8WFhb/eXl5/9TU1P/f39//4ODg/9/f3//f39//39/f/9/f3//f39//&#10;39/f/9/f3//f39//4uLi/+np6f/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wMDA/1ZWVv+/v7//9PT0//j4+P/F&#10;xcX/V1dX/8bGxv/6+vr/+vr6/+rq6v/29vb//v7+/6Ghof9cXFz/1tbW//j4+P/6+vr/8/Pz/4SE&#10;hP9ycnL/7u7u/8jIyP9XV1f/tbW1//Hx8f/4+Pj/zc3N/1dXV/+8vLz/+fn5////////////////&#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fn&#10;5//g4OD/39/f/9/f3//f39//39/f/9/f3//f39//39/f/9/f3//f39//39/f/9/f3//j4+P/mJiY&#10;/xAQEP+Hh4f/4ODg/+Dg4P/f39//39/f/9/f3//f39//U1NT/zU1Nf/Ozs7/39/f/+Dg4P/f39//&#10;39/f/+Tk5P/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m5ub/4ODg/+Dg4P/Kysr/NDQ0/wICAv8AAAD/AAAA/wAAAP8AAAD/AQEB/4+Pj//f39//4ODg&#10;/+Dg4P/f39//39/f/9/f3//f39//39/f/9/f3//f39//39/f/+bm5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8fHx/4SEhP9qamr/sbGx/7S0tP9oaGj/hoaG/+zs7P//////4ODg/2ZmZv+4uLj/+Pj4/9/f3/9l&#10;ZWX/enp6/7e3t//CwsL/lZWV/1dXV/+2trb/+Pj4//X19f+MjIz/ZmZm/66urv+4uLj/bm5u/3p6&#10;ev/o6Oj//v7+//////////////////////////////////////////////////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enp/+Dg4P/g4OD/39/f/9/f3//f39//39/f/9/f3//f39//39/f/9/f&#10;3//f39//39/f/+Dg4P/Ly8v/NDQ0/0NDQ//Q0ND/39/f/+Dg4P/f39//39/f/9/f3//m5ub/g4OD&#10;/wwMDP+4uLj/4ODg/+Dg4P/f39//39/f/+Pj4//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k5OT/4ODg/+Xl5f+Ojo7/CAgI/wAAAP8AAAD/AAAA/wAA&#10;AP8AAAD/AAAA/0RERP/U1NT/39/f/+Dg4P/f39//39/f/9/f3//f39//39/f/9/f3//f39//39/f&#10;/9/f3//p6en/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rq6v+Tk5P/ampq/2NjY/+Li4v/5OTk//7+/v//////&#10;5eXl/4CAgP/Dw8P/+fn5///////S0tL/goKC/2ZmZv9mZmb/dHR0/7q6uv/29vb////////////t&#10;7e3/l5eX/2tra/9iYmL/hoaG/9zc3P/9/f3/////////////////////////////////////////&#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5eXl/+Dg4P/f39//39/f/9/f3//f&#10;39//39/f/9/f3//f39//39/f/9/f3//f39//39/f/+Hh4f90dHT/ERER/6SkpP/i4uL/4ODg/9/f&#10;3//f39//39/f/9/f3//k5OT/sLCw/wsLC/+RkZH/4ODg/+Dg4P/f39//39/f/9/f3//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np6f/g4OD/4ODg/+fn5/9r&#10;a2v/BgYG/wAAAP8AAAD/AAAA/wAAAP8AAAD/AAAA/ykpKf/FxcX/4ODg/+Dg4P/f39//39/f/9/f&#10;3//f39//39/f/9/f3//f39//39/f/9/f3//i4uL/6enp/+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7u7u&#10;/+vr6//9/f3/////////////////////////////////////////////////+/v7/+zs7P/q6ur/&#10;+Pj4//////////////////////////////////Hx8f/q6ur//f39////////////////////////&#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o6Oj/&#10;4ODg/9/f3//f39//39/f/9/f3//f39//39/f/9/f3//f39//39/f/9/f3//f39//5OTk/7e3uP8V&#10;FRX/X19f/9nZ2f/g4OD/39/f/9/f3//f39//39/f/9/f3//g4OD/0tLS/yAgIP9jY2P/3t7e/+Dg&#10;4P/g4OD/39/f/9/f3//m5ub/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fn5//g4OD/39/f/+bm5v98fHz/BwcH/wAAAP8AAAD/AAAA/wAAAP8AAAD/AAAA/zc3N//M&#10;zMz/39/f/+Dg4P/f39//39/f/9/f3//f39//39/f/9/f3//f39//39/f/9/f3//f39//5ubm/+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np6f/k5OT/4ODg/9/f3//f39//39/f/9/f3//f39//39/f/9/f3//f39//&#10;39/f/9/f3//f39//2tra/1hYWP8gICD/urq6/+Hh4f/g4OD/39/f/9/f3//f39//39/f/9/f3//f&#10;39//39/f/1tbW/82Njb/zc3N/+Dg4P/g4OD/39/f/9/f3//k5OT/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Xl5f/g4OD/39/f/+Pj4/+2trb/FxcX/wAAAP8AAAD/&#10;AAAA/wAAAP8AAAD/BAQE/3BwcP/e3t7/4ODg/9/f3//f39//39/f/9/f3//f39//39/f/9/f3//f&#10;39//39/f/9/f3//f39//39/f/+fn5//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fn5//g4OD/39/f/9/f3//f39//39/f&#10;/9/f3//f39//39/f/9/f3//f39//39/f/9/f3//k5OT/oaGh/w4ODv+CgoL/39/f/+Dg4P/f39//&#10;39/f/9/f3//f39//39/f/9/f3//f39//5OTk/4yMjP8PDw//tra2/+Hh4f/g4OD/39/f/9/f3//i&#10;4uL/6+vr/+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Hh4f/g4OD/39/f&#10;/9/f3//f39//enp6/xQUFP8AAAD/AAAA/wUFBf8FBQX/IiIi/7y8vP/h4eH/4ODg/9/f3//f39//&#10;39/f/9/f3//f39//39/f/9/f3//f39//39/f/9/f3//f39//39/f/+Hh4f/p6en/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enp/+Hh&#10;4f/g4OD/39/f/9/f3//f39//39/f/9/f3//f39//39/f/9/f3//f39//39/f/+Dg4P/R0dH/Ozs7&#10;/zo6Ov/MzMz/39/f/+Dg4P/f39//39/f/9/f3//f39//39/f/9/f3//f39//5OTk/7S0tP8NDQ3/&#10;kpKS/+Dg4P/g4OD/39/f/9/f3//f39//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Ojo/+Dg4P/f39//39/f/9/f3//g4OD/39/f/3V1df8ICAj/Ghoa/z09Pf89PT3/Gxsb&#10;/6Wlpf/g4OD/4ODg/+Dg4P/f39//39/f/9/f3//f39//39/f/9/f3//f39//39/f/9/f3//f39//&#10;39/f/9/f3//l5eX/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r6+v/5eXl/+Dg4P/f39//39/f/9/f3//f39//39/f/9/f3//f39//39/f/9/f&#10;3//f39//39/f/+Pj4/+EhIT/EBAQ/5ycnP/h4eH/4ODg/9/f3//f39//39/f/9/f3//f39//39/f&#10;/9/f3//f39//39/f/9PT0/8mJib/YWFh/93d3f/g4OD/4ODg/9/f3//f39//5ubm/+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r6+v/5eXl/+Dg4P/f39//39/f/9/f3//f39//5OTk/3p6&#10;ev8eHh7/qamp/9DQ0P/Gxsb/Nzc3/zs7O//Gxsb/4ODg/+Dg4P/f39//39/f/9/f3//f39//39/f&#10;/9/f3//f39//39/f/9/f3//f39//39/f/9/f3//f39//5+fn/+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o6Oj/4ODg/+Dg4P/f39//39/f/9/f3//f&#10;39//39/f/9/f3//f39//39/f/9/f3//f39//4uLi/8DAwP8kJCT/V1dX/9fX1//g4OD/39/f/9/f&#10;3//f39//39/f/9/f3//f39//39/f/9/f3//f39//39/f/9/f3/9ZWVn/MzMz/9DQ0P/f39//4ODg&#10;/9/f3//f39//5OTk/+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4eHh/+Dg4P/f&#10;39//39/f/9/f3//f39//1tbW/zU1Nf9RUVH/3Nzc/+Pj4//m5ub/p6en/xUVFf9ra2v/2dnZ/9/f&#10;3//g4OD/39/f/9/f3//f39//39/f/9/f3//f39//39/f/9/f3//f39//39/f/9/f3//f39//4eHh&#10;/+np6f/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k5OT/&#10;4ODg/9/f3//f39//39/f/9/f3//f39//39/f/9/f3//f39//39/f/9/f3//f39//3t7e/2NjY/8Y&#10;GBj/tLS0/+Hh4f/g4OD/39/f/9/f3//f39//39/f/9/f3//f39//39/f/9/f3//f39//39/f/+Tk&#10;5P+NjY3/Dw8P/7Kys//g4OD/4ODg/9/f3//f39//4uLi/+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o6Oj/4ODg/9/f3//f39//39/f/9/f3//j4+P/s7Oz/wwMDP+JiYn/4eHh/+Dg4P/f&#10;39//39/f/3Nzc/8RERH/np6e/+Dg4P/g4OD/4ODg/9/f3//f39//39/f/9/f3//f39//39/f/9/f&#10;3//f39//39/f/9/f3//f39//39/f/+Xl5f/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10;////////////////////////////////////////////////////////////////////////////&#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fn5//g4OD/39/f/9/f3//f39//39/f/9/f3//f39//39/f/9/f3//f39//&#10;39/f/9/f3//k5OT/ra2t/xEREf9zc3P/3t7e/+Dg4P/f39//39/f/9/f3//f39//39/f/9/f3//f&#10;39//39/f/9/f3//f39//39/f/+Tk5P+zs7P/Dg4O/5GRkf/g4OD/4ODg/9/f3//f39//4ODg/+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m5ub/4ODg/9/f3//f39//39/f/9/f3//m5ub/&#10;f39//xAQEP+3t7f/4eHh/+Dg4P/f39//4eHh/83Nzf85OTn/Nzc3/8TExP/f39//4ODg/9/f3//f&#10;39//39/f/9/f3//f39//39/f/9/f3//f39//39/f/9/f3//f39//39/f/9/f3//n5+f/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Xl5f/g4OD/39/f/9/f3//f39//39/f&#10;/9/f3//f39//39/f/9/f3//f39//39/f/+Dg4P/U1NT/SUlJ/zExMf/FxcX/4eHh/+Dg4P/f39//&#10;39/f/9/f3//f39//39/f/9/f3//f39//39/f/9/f3//f39//39/f/9/f3//S0tL/LS0t/2FhYf/b&#10;29v/4ODg/9/f3//f39//39/f/+bm5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k5OT/4ODg&#10;/9/f3//f39//39/f/9/f3//b29v/RERE/z8/P//S0tL/39/f/+Dg4P/f39//39/f/+Tk5P+pqan/&#10;FhYW/2dnZ//Y2Nj/39/f/+Dg4P/f39//39/f/9/f3//f39//39/f/9/f3//f39//39/f/9/f3//f&#10;39//39/f/9/f3//h4eH/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Li&#10;4v/g4OD/39/f/9/f3//f39//39/f/9/f3//f39//39/f/9/f3//f39//39/f/+Pj4/+MjIz/Dw8P&#10;/5GRkf/h4eH/4ODg/9/f3//f39//39/f/9/f3//f39//39/f/9/f3//f39//39/f/9/f3//f39//&#10;39/f/9/f3//i4uL/WVlZ/zExMf/Q0ND/39/f/+Dg4P/f39//39/f/+Xl5f/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np6f/g4OD/4ODg/9/f3//f39//39/f/+Hh4f/CwsL/EBAQ/3h4eP/g4OD/4ODg&#10;/9/f3//f39//39/f/9/f3//h4eH/dnZ2/w4ODv+bm5v/39/f/+Dg4P/g4OD/39/f/9/f3//f39//&#10;39/f/9/f3//f39//39/f/9/f3//f39//39/f/9/f3//f39//5ubm/+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Ojo/+Dg4P/f39//39/f/9/f3//f39//39/f/9/f3//f39//39/f/9/f&#10;3//f39//4eHh/8bGxv8rKyv/SkpK/9LS0v/f39//4ODg/9/f3//f39//39/f/9/f3//f39//39/f&#10;/9/f3//f39//39/f/9/f3//f39//39/f/9/f3//k5OT/jo6O/w8PD/+xsbL/4ODg/+Dg4P/f39//&#10;39/f/+Li4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fn5//g4OD/39/f/9/f3//f39//39/f/+bm&#10;5v+QkJD/DAwM/6qqqv/i4uL/4ODg/9/f3//f39//39/f/9/f3//h4eH/0dHR/0JCQv80NDT/wMDA&#10;/+Dg4P/g4OD/4ODg/9/f3//f39//39/f/9/f3//f39//39/f/9/f3//f39//39/f/9/f3//f39//&#10;5OTk/+vr6//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r6+v/5+fn/+Dg4P/f39//39/f/9/f3//f&#10;39//39/f/9/f3//f39//39/f/9/f3//f39//4ODg/25ubv8SEhL/qqqq/+Hh4f/g4OD/39/f/9/f&#10;3//f39//39/f/9/f3//f39//39/f/9/f3//f39//39/f/9/f3//f39//39/f/9/f3//k5OT/tra2&#10;/w4ODv+Pj4//4eHh/+Dg4P/f39//39/f/9/f3//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Tk5P/g&#10;4OD/39/f/9/f3//f39//39/f/+Dg4P9YWFj/MTEx/8/Pz//f39//39/f/9/f3//f39//39/f/9/f&#10;3//f39//4+Pj/66urv8WFhb/XV1d/9bW1v/f39//4ODg/9/f3//f39//39/f/9/f3//f39//39/f&#10;/9/f3//f39//39/f/9/f3//f39//39/f/+np6f/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5OTk/+Dg4P/f39//39/f/9/f3//f39//39/f/9/f3//f39//39/f/9/f3//k5OT/srKy/xUVFf9q&#10;amr/29vb/+Dg4P/f39//39/f/9/f3//f39//39/f/9/f3//f39//39/f/9/f3//f39//39/f/+Dg&#10;4P/g4OD/39/f/9/f3//h4eH/0dHR/y8vL/9jY2P/2dnZ/+Dg4P/g4OD/39/f/9/f3//m5ub/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Hh4f/g4OD/39/f/9/f3//f39//4eHh/8rKyv8kJCT/bm5u/9zc3P/g&#10;4OD/39/f/9/f3//f39//39/f/9/f3//f39//39/f/+Hh4f93d3f/Dg4O/5WVlf/e3t7/4ODg/+Dg&#10;4P/f39//39/f/9/f3//f39//39/f/9/f3//f39//39/f/9/f3//f39//39/f/+bm5v/q6ur/6urq&#10;/+rq6v/q6ur/6urq/+rq6v/q6ur/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4ODg/+Dg4P/f39//39/f/9/f3//f39//39/f/9/f3//f39//&#10;39/f/9/f3//Z2dn/UVFR/yYmJv/BwcH/4ODg/+Dg4P/f39//39/f/9/f3//f39//39/f/9/f3//f&#10;39//39/f/9/f3//f39//39/f/+bm5v/g4OD/4ODg/9/f3//f39//4uLi/1xcXP8vLy//zs7O/9/f&#10;3//g4OD/39/f/9/f3//k5OT/6+vr/+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5+fn/+Dg4P/f39//39/f/9/f3//f39//&#10;5OTk/6SkpP8LCwv/oaGh/+Hh4f/g4OD/39/f/9/f3//f39//39/f/9/f3//f39//39/f/+Dg4P/S&#10;0tP/R0dH/ywsLP+8vLz/4ODg/+Dg4P/f39//39/f/9/f3//f39//39/f/9/f3//f39//39/f/9/f&#10;3//f39//39/f/+Li4v/q6ur/6urq/+rq6v/q6ur/6urq/+rq6v/q6ur/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10;////////////////////////////////////////////////////////////////////////////&#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n5+f/4ODg/9/f3//f39//39/f&#10;/9/f3//f39//39/f/9/f3//f39//39/f/+Pj4/+Xl5f/Dw8P/4mJif/h4eH/4ODg/9/f3//f39//&#10;39/f/9/f3//f39//39/f/9/f3//f39//39/f/9/f3//f39//5ubm/+np6f/g4OD/4ODg/9/f3//f&#10;39//5eXl/42Njf8NDQ3/sLCw/9/f3//g4OD/39/f/9/f3//j4+P/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5eXl&#10;/+Dg4P/f39//39/f/9/f3//f39//5OTk/2hoaP8jIyP/xsbG/9/f3//g4OD/39/f/9/f3//f39//&#10;39/f/9/f3//f39//39/f/9/f3//j4+P/tbW1/xkZGf9aWlr/1dXV/9/f3//g4OD/39/f/9/f3//f&#10;39//39/f/9/f3//f39//39/f/9/f3//f39//39/f/9/f3//o6Oj/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vr&#10;6//l5eX/4ODg/9/f3//f39//39/f/9/f3//f39//39/f/9/f3//f39//4ODg/83Nzf80NDT/QUFB&#10;/9DQ0P/f39//4ODg/9/f3//f39//39/f/9/f3//f39//39/f/9/f3//f39//39/f/9/f3//g4OD/&#10;6urq/+rq6v/i4uL/4ODg/9/f3//f39//4+Pj/7m5uf8ODg7/hYWF/+Dg4P/g4OD/4ODg/9/f3//f&#10;39//6enp/+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4uLi/+Dg4P/f39//39/f/9/f3//g4OD/0tLS/zExMf9ZWVn/2dnZ&#10;/+Dg4P/f39//39/f/9/f3//f39//39/f/9/f3//f39//39/f/9/f3//f39//4+Pj/4SEhP8NDQ3/&#10;j4+P/93d3f/g4OD/4ODg/9/f3//f39//39/f/9/f3//f39//39/f/9/f3//f39//39/f/9/f3//l&#10;5eX/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j4+P/4ODg/9/f3//f39//39/f/9/f3//f39//39/f/9/f&#10;3//f39//4eHh/3p6ev8SEhL/pKSk/+Hh4f/g4OD/39/f/9/f3//f39//39/f/9/f3//f39//39/f&#10;/9/f3//f39//39/f/9/f3//o6Oj/6urq/+vr6//k5OT/4ODg/9/f3//f39//4eHh/9PT0/8uLi7/&#10;WFhY/9ra2v/g4OD/4ODg/9/f3//f39//5ubm/+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o6Oj/4ODg/9/f3//f39//39/f/9/f&#10;3//k5OT/r6+v/wsLC/+UlJT/4ODg/+Dg4P/f39//39/f/9/f3//f39//39/f/9/f3//f39//39/f&#10;/9/f3//f39//4ODg/9fX1/9MTEz/Jycn/7i4uP/g4OD/4ODg/+Dg4P/f39//39/f/9/f3//f39//&#10;39/f/9/f3//f39//39/f/9/f3//g4OD/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np6f/g4OD/39/f/9/f3//f&#10;39//39/f/9/f3//f39//39/f/9/f3//k5OT/tra2/xcXF/9hYWH/2dnZ/+Dg4P/f39//39/f/9/f&#10;3//f39//39/f/9/f3//f39//39/f/9/f3//f39//39/f/+Xl5f/q6ur/6urq/+rq6v/o6Oj/4ODg&#10;/9/f3//f39//39/f/+Hh4f9fX1//Kysr/8rKyv/g4OD/4ODg/9/f3//f39//5OTk/+vr6//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vr6//m&#10;5ub/4ODg/9/f3//f39//39/f/9/f3//i4uL/eXl5/xcXF/+8vLz/4eHh/+Dg4P/f39//39/f/9/f&#10;3//f39//39/f/9/f3//f39//39/f/9/f3//f39//39/f/+Tk5P+6urr/HBwc/1ZWVv/Q0ND/39/f&#10;/+Dg4P/f39//39/f/9/f3//f39//39/f/9/f3//f39//39/f/9/f3//f39//5ubm/+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vr/+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bm5v/g4OD/39/f/9/f3//f39//39/f/9/f3//f39//39/f/9/f3//b29v/WFhY/xwcHP+5&#10;ubn/4eHh/+Dg4P/f39//39/f/9/f3//f39//39/f/9/f3//f39//39/f/9/f3//f39//39/f/+np&#10;6f/q6ur/6urq/+rq6v/p6en/4ODg/+Dg4P/f39//39/f/+bm5v+NjY3/CQkJ/7Kysv/g4OD/4ODg&#10;/9/f3//f39//4uLi/+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j4+P/4ODg/9/f3//f39//39/f/9/f3//c3Nz/Ozs7/0hISP/W&#10;1tb/4ODg/9/f3//f39//39/f/9/f3//f39//39/f/9/f3//f39//39/f/9/f3//f39//39/f/9/f&#10;3//k5OT/iIiI/w8PD/+Hh4f/3t7e/+Dg4P/g4OD/39/f/9/f3//f39//39/f/9/f3//f39//39/f&#10;/9/f3//f39//5OTk/+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np6f/g4OD/39/f/9/f3//f39//&#10;39/f/+Pj4/+9vb3/ERER/4KCgv/f39//4ODg/9/f3//f39//39/f/9/f3//f39//39/f/9/f3//f&#10;39//39/f/9/f3//f39//39/f/9/f3//f39//2dnZ/1FRUf8jIyP/tLS0/+Dg4P/g4OD/4ODg/9/f&#10;3//f39//39/f/9/f3//f39//39/f/9/f3//f39//4ODg/+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bm5v/g4OD/39/f/9/f3//f39//39/f/+Pj4/+NjY3/EBAQ/7Kysv/i4uL/4ODg/9/f3//f39//&#10;39/f/9/f3//f39//39/f/9/f3//f39//39/f/9/f3//f39//39/f/9/f3//f39//4+Pj/7u7u/8e&#10;Hh7/Tk5O/9DQ0P/f39//4ODg/9/f3//f39//39/f/9/f3//f39//39/f/9/f3//f39//39/f/+bm&#10;5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Pj4//g4OD/39/f/9/f3//f39//39/f/97e3v9OTk7/PDw8&#10;/9DQ0P/f39//4ODg/9/f3//f39//39/f/9/f3//f39//39/f/9/f3//f39//39/f/9/f3//f39//&#10;39/f/9/f3//f39//39/f/+Tk5P+Tk5P/EBAQ/4GBgf/b29v/4ODg/+Dg4P/f39//39/f/9/f3//f&#10;39//39/f/9/f3//f39//39/f/+Pj4//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Dg4P/g4OD/39/f/9/f&#10;3//f39//4eHh/8bGxv8XFxf/cHBw/+Dg4P/g4OD/39/f/9/f3//f39//39/f/9/f3//f39//39/f&#10;/9/f3//f39//39/f/9/f3//f39//39/f/9/f3//f39//39/f/9/f3//c3Nz/Wlpa/x4eHv+wsLD/&#10;4ODg/+Dg4P/g4OD/39/f/9/f3//f39//39/f/9/f3//f39//39/f/9/f3//p6en/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5+fn/+Dg4P/f39//39/f/9/f3//f39//5ubm/5WVlf8NDQ3/paWl/+Li4v/g4OD/39/f/9/f&#10;3//f39//39/f/9/f3//f39//39/f/9/f3//f39//39/f/9/f3//f39//39/f/9/f3//f39//39/f&#10;/9/f3//j4+P/wcHB/yMjI/9LS0v/zc3N/9/f3//g4OD/39/f/9/f3//f39//39/f/9/f3//f39//&#10;39/f/9/f3//m5ub/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5OTk/+Dg4P/f39//39/f/9/f3//f39//4eHh/11dXf8q&#10;Kir/x8fH/+Dg4P/g4OD/39/f/9/f3//f39//39/f/+Dg4P/g4OD/39/f/9/f3//f39//39/f/9/f&#10;3//f39//39/f/9/f3//f39//39/f/9/f3//f39//5OTk/5aWlv8SEhL/f39//9vb2//g4OD/4ODg&#10;/9/f3//f39//39/f/9/f3//f39//39/f/9/f3//j4+P/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4eHh/+Dg4P/f39//&#10;39/f/9/f3//g4OD/0dHR/yUlJf9gYGD/3Nzc/+Dg4P/f39//39/f/9/f3//f39//4+Pj/+Hh4f/g&#10;4OD/39/f/9/f3//f39//39/f/9/f3//f39//39/f/9/f3//f39//39/f/9/f3//f39//39/f/97e&#10;3v9fX1//Gxsb/6ioqf/h4eH/4ODg/+Dg4P/f39//39/f/9/f3//f39//39/f/9/f3//f39//6Ojo&#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10;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n5+f/4ODg/9/f3//f39//39/f/9/f3//k5OT/p6en/wsLC/+Wlpb/4eHh/+Dg4P/f39//&#10;39/f/9/f3//f39//6Ojo/+fn5//g4OD/4ODg/9/f3//f39//39/f/9/f3//f39//39/f/9/f3//f&#10;39//39/f/9/f3//f39//39/f/+Pj4//Gxsb/Jycn/0FBQf/Kysr/4ODg/+Dg4P/f39//39/f/9/f&#10;3//f39//39/f/9/f3//f39//5OTk/+vr6//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10;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10;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10;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10;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&#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10;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10;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Pz8/7Gxsf+FhYX/gICA/4GBgf+BgYH/gYGB/4GBgf+BgYH/gYGB/4GBgf+BgYH/gYGB/39/&#10;f/+UlJT/5ubm////////////////////////////////////////////////////////////////&#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v7/5WVlf9YWFj/UVFR/1JSUv9SUlL/UlJS/1JSUv9S&#10;UlL/UlJS/1JSUv9SUlL/UlJS/05OTv9tbW3/3t7e////////////////////////////////////&#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f39/+bm5v/Z2dn/&#10;19fX/9jY2P/Y2Nj/2NjY/9jY2P/Y2Nj/2NjY/9jY2P/Y2Nj/2NjY/9jY2P/d3d3/9/f3////////&#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v7//j4+P/+/v7/&#10;//////n5+f/w8PD/7u7u//X19f/9/f3/////////////////////////////////////////////&#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4+Pj/zMzM/76+vv/v7+//+vr6/7+/v/99fX3/cXFx/6CgoP/i4uL//f39////////////&#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z8/P+9vb3/WVlZ/3h4eP/j4+P/1dXV/2FhYf9YWFj/a2tr&#10;/1BQUP+SkpL/6urq////////////////////////////////////////////////////////////&#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vr6/9wcHD/eHh4/83N&#10;zf/4+Pj/oqKi/1paWv+5ubn/8fHx/6Ghof9mZmb/zc3N//z8/P//////////////////////////&#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9TU1P9mZmb/urq6//j4+P/z8/P/gICA/3V1df/f39///////9DQ0P9mZmb/ubm5//f3&#10;9///////////////////////////////////////////////////////////////////////////&#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r6+v/6+vr/+vr6//q6ur/6urq/+rq6v/q6ur/6urq/+rq6v/q6ur/6+vr/+vr6//r6+v/6+vr&#10;/+rq6v/q6ur/6urq/+rq6v/q6ur/6urq/+rq6v/r6+v/6+vr/+vr6//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8vLy/9nZ2f/w8PD//v7+//d3d3/YGBg/5KSkv/s&#10;7Oz//////9fX1/9nZ2f/tra2//f39///////////////////////////////////////////////&#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vr6//o6Oj/5eXl/+jo6P/r6+v/6urq/+rq6v/q6ur/6urq/+rq&#10;6v/r6+v/6enp/+Xl5f/l5eX/6Ojo/+rq6v/q6ur/6urq/+rq6v/q6ur/6urq/+rq6v/p6en/5eXl&#10;/+fn5//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97e3v9ra2v/&#10;paWl/+Tk5P+qqqr/V1dX/7Kysv/19fX/9vb2/7CwsP9lZWX/xsbG//v7+///////////////////&#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5+fn/7+/v/+VlZX/hoaG/5SUlP+w&#10;sLD/39/f/+vr6//q6ur/6urq/+vr6//X19f/paWl/4uLi/+Li4v/oKCg/8vLy//p6en/6urq/+rq&#10;6v/q6ur/6urq/8rKyv+dnZ3/hoaG/4+Pj/+tra3/39/f/+vr6//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b29v+Wlpb/YWFh/3Nzc/9TU1P/a2tr/9fX1//u7u7/ra2t/11dXf98fHz/&#10;4eHh////////////////////////////////////////////////////////////////////////&#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r6+v/&#10;mZmZ/yYmJv8TExP/GBgY/xYWFv8SEhL/ZmZm/9vb2//r6+v/7e3t/9PT0/9VVVX/DAwM/xcXF/8Y&#10;GBj/ERER/zIyMv+qqqr/7e3t/+rq6v/t7e3/r6+v/zU1Nf8TExP/HBwc/xcXF/8PDw//aWlp/9zc&#10;3P/r6+v/6urq/+rq6v/q6ur/6urq/+rq6v/q6ur/6urq/+rq6v/q6ur/6urq/+rq6v/q6ur/6urq&#10;/+rq6v/q6ur/6urq/+rq6v/q6ur/8PDw///////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q6ur/m5ub/2dnZ/9wcHD/wcHB&#10;//b29v/X19f/b29v/3Z2dv/Pz8//+vr6////////////////////////////////////////////&#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v7//IyMj/Gxsb/y4uLv+oqKj/yMjI/76+vv9dXV3/AgIC/4yMjP/v7+//&#10;7e3t/21tbf8ICAj/dnZ2/8HBwf/Jycn/mZmZ/xISEv8sLCz/2NjY//Dw8P/X19f/MDAw/x0dHf+q&#10;qqr/zMzM/8DAwP9fX1//AgIC/4iIiP/v7+//6urq/+rq6v/q6ur/6urq/+rq6v/q6ur/6urq/+rq&#10;6v/q6ur/6+vr/+rq6v/o6Oj/6enp/+rq6v/q6ur/6urq/+np6f/o6Oj/7u7u///////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X19f/w8PD/8PDw//X1&#10;9f/8/Pz//f39//Ly8v/19fX//v7+///////y8vL/3d3d//Hx8f/+/v7/////////////////////&#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Pz8/66urv+BgYH/jIyM/6ioqP/b29v/+vr6////////////////////////////////////&#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v7/4+Pj/9QUFD/mpqa/6Ghof+YmJj/5OTk////////&#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f39/+Tk5P/W1tf/&#10;8vLy//z8/P/k5OT/9PT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7+/v/+/v7//v7+//7+/v/+/v7/&#10;/v7+//7+/v/+/v7/////////////////////////////////////////////////////////////&#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8/Pz/8vLy&#10;/+Tk5P/f39//3d3d/93d3f/d3d3/3d3d/9zc3P/i4uL/+Pj4////////////////////////////&#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7+/v/e3t7/kpKS/2FhYf9SUlL/Tk5O/05OTv9OTk7/Tk5O/0pKSv9paWn/3d3d&#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Pz8/+Dg4P/S0tL/2xsbP+Kior/kpKS/5OT&#10;k/+Tk5P/k5OT/5CQkP+hoaH/6urq////////////////////////////////////////////////&#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&#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&#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&#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&#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&#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&#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f39//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10;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9vb2&#10;//b29v/29vb/9fX1//r6+v/4+Pj/9fX1//b29v/29vb/9vb2//b29v/29vb/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&#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&#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&#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Hh4f9ra2v/l5eX/+Pj4//39/f/i4uL/4iIiP/e3t7/+vr6/8DAwP9iYmL/vLy8//j4+P//&#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n5+f+Xl5f/VlZW/4qKiv/n5+f/srKy/19fX/+Xl5f/&#10;vLy8/3l5ef9jY2P/z8/P//z8/P//////////////////////////////////////////////////&#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q6ur/m5ub&#10;/4aGhv/b29v/6urq/4aGhv9NTU3/SEhI/05OTv+goKD/7+/v////////////////////////////&#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v7+//y8vL/9vb2//Pz8//6+vr//////+zs7P+/v7//qqqq/8jIyP/09PT/////&#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9zc3P+Ojo7/tLS0//Ly8v//////////////&#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97e3v9f&#10;X1//gICA/+Pj4///////////////////////////////////////////////////////////////&#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n5+f+np6f/aWlp/7e3t//r6+v/9PT0//X19f/19fX/9fX1//T09P/3&#10;9/f//f39////////////////////////////////////////////////////////////////////&#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Pz8/+0tLT/ZmZm/1RUVP99fX3/&#10;l5eX/5ycnP+bm5v/m5ub/5iYmP+qqqr/6+vr////////////////////////////////////////&#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rq6v94eHj/WVlZ/1hYWP9WVlb/VFRU/1RUVP9UVFT/VFRU/1BQUP9tbW3/3t7e////////////&#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n5+f/j4+P/3Nzc/9zc3P/d3d3/3d3d/93d3f/c3Nz/3Nzc&#10;/9zc3P/i4uL/+Pj4////////////////////////////////////////////////////////////&#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f39//b2&#10;9v/x8fH/7Ozs/+3t7f/w8PD/9/f3//7+/v//////////////////////////////////////////&#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7+/v/4uLi/6enp/9/f3//ampq/25ubv+BgYH/rKys/+Hh4f/7+/v/////////&#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7+/v/V1dX/dHR0/01NTf9jY2P/dnZ2/3R0dP9e&#10;Xl7/SEhI/25ubv/Q0ND/+/v7////////////////////////////////////////////////////&#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Pz8/+Hh4f/&#10;Xl5e/7Gxsf/n5+f/9vb2//X19f/o6Oj/uLi4/19fX/+BgYH/5OTk////////////////////////&#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&#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&#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r6+v/6urq/+rq6v/p&#10;6en/6enp/+jo6P/m5ub/5eXl/+bm5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&#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&#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&#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3//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i4uL/5eXl/+np6f/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&#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n5+f/5+fn/+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&#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n5+f+dnZ3/VVVV/4eHh//CwsL/29vb/9/f3//U1NT/paWl/1paWv+Li4v/6Ojo////////&#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q6ur/lpaW/1RUVP9OTk7/XFxc/2BgYP9VVVX/&#10;SkpK/3t7e//a2tr//f39////////////////////////////////////////////////////////&#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fn5&#10;/87Ozv+goKD/goKC/3p6ev+NjY3/urq6/+zs7P/+/v7/////////////////////////////////&#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8/Pz/8fHx/9nZ2f/r6+v//f39//39/f/l5eX/4uLi//Pz8//9/f3/////&#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7+/v/c3Nz/iYmJ/1NTU/+6urr/9/f3//7+&#10;/v+rq6v/Y2Nj/5aWlv/j4+P//f39////////////////////////////////////////////////&#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Ly8v+F&#10;hYX/VFRU/4WFhf/a2tr//Pz8///////Y2Nj/jo6O/05OTv+UlJT/7Ozs////////////////////&#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9bW1v9iYmL/nJyc/+7u7v//////////////////////+fn5/5ycnP9q&#10;amr/0tLS//7+/v//////////////////////////////////////////////////////////////&#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8fHx/9jY2P/vLy8//n5+f//////&#10;/////////////////////8rKyv9qamr/wsLC//r6+v//////////////////////////////////&#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9jY2P9kZGT/oKCg/+3t7f///////////////////////Pz8/7e3t/9oaGj/ycnJ//v7+///////&#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Dw8P+AgID/ZWVl/7e3t//o6Oj/8/Pz//T09P/x8fH/1dXV&#10;/3Z2dv92dnb/39/f////////////////////////////////////////////////////////////&#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R0dH/bGxs/09P&#10;T/9wcHD/jY2N/5OTk/+AgID/V1dX/1paWv+8vLz/9/f3////////////////////////////////&#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3t7e/5qamv9paWn/U1NT/0xMTP9ZWVn/gICA/8fHx//39/f/////////&#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z8/P/t7e3/39/f/9zc3P/k&#10;5OT/+Pj4//39/f/5+fn//v7+////////////////////////////////////////////////////&#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Pz8//X19f/z8/P/8/Pz//Pz8//z8/P/8/Pz/93d3f+0tLT/5OTk//7+/v//////////////////&#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z8/P/zs7O/7Kysv+rq6v/q6ur/6qqqv+qqqr/q6ur/4mJiv9jY2P/&#10;ysrK//z8/P//////////////////////////////////////////////////////////////////&#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z8/P+3t7f/ZmZm/1lZWf9SUlL/SkpK&#10;/1hYWP9YWFj/TExM/0lJSf+CgoL/4ODg//7+/v//////////////////////////////////////&#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zs&#10;7P90dHT/c3Nz/6+vr/+ZmZn/YGBg/6Ghof+2trb/jo6O/2pqav+/v7//9/f3////////////////&#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9XV1f9lZWX/tLS0//b29v/h4eH/cnJy/7u7u//4+Pj/8vLy/4+P&#10;j/+QkJD/5eXl////////////////////////////////////////////////////////////////&#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8zMzP9nZ2f/w8PD//v7+//t&#10;7e3/eHh4/6enp//w8PD//////7+/v/9sbGz/ysrK//z8/P//////////////////////////////&#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9nZ2f9paWn/qKio/+zs7P/19fX/g4OD/5KSkv/n5+f//////8jIyP9jY2P/u7u7//j4+P//&#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Hx8f+Dg4P/bGxs/7Gxsf/u7u7/o6Oj/21tbf+4uLj/&#10;3Nzc/5WVlf9hYWH/x8fH//r6+v//////////////////////////////////////////////////&#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MzMz/dHR0&#10;/3d3d//d3d3/19fX/3BwcP9fX1//bW1t/1RUVP+FhYX/4+Pj////////////////////////////&#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v7/4+Pj/87Ozv/u7u7/+/v7/8nJyf+Li4v/eHh4/5SUlP/Z2dn/+/v7&#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39/f/9/f3//f39//39/f/9/f3//f39//39/f/9/f3//f39//39&#10;/f/19fX/7+/v//n5+f//////////////////////////////////////////////////////////&#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v7+/+Hh4f/R0dH/z8/P/9DQ0P/Q&#10;0ND/0NDQ/9DQ0P/Q0ND/0NDQ/9DQ0P/V1dX/3t7e/+/v7//8/Pz/////////////////////////&#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Pz8/5ubm/9jY2P/XV1d/15eXv9eXl7/Xl5e/15eXv9eXl7/Xl5e/15eXv9iYmL/b29v/5ycnP/e&#10;3t7//Pz8////////////////////////////////////////////////////////////////////&#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Pz8/7W1tf+Li4v/h4eH/4eHh/+Hh4f/h4eH/4eHh/+Hh4f/&#10;h4eH/4eHh/+AgID/aGho/05OTv+Tk5P/6+vr////////////////////////////////////////&#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jo6P/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n5+f/29vb/9vb2&#10;//b29v/29vb/9vb2//b29v/29vb/9vb2//b29v/09PT/4+Pj/4eHh/9jY2P/0tLS//7+/v//////&#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Ojo/+Xl5f/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7+/v/9jY2P/vr6+//n5+f//////////////////////////////////////////////////////&#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v7/+vr6/7e3t/9gYGD/vb29//j4+P//////////////////////////&#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3t7f/Z2dn/xcXF/3d3d/9qamr/09PT//39&#10;/f//////////////////////////////////////////////////////////////////////////&#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7y8vP9x&#10;cXH/V1dX/1dXV/+ioqL/7+/v////////////////////////////////////////////////////&#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8nJyf+QkJD/lJSU/7y8vP/u7u7/////////////////////////////&#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r6+v/39/f//f39////////////&#10;////////////////////////////////////////////////////////////////////////////&#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10;////////////////////////////////////////////////////////////////////////////&#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10;////////////////////////////////////////////////////////////////////////////&#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y8vL/5+fn/+Xl5f/x8fH//v7+////////////////////////&#10;///////////////////////////////w8PD/8vLy//7+/v/////////////////19fX/6+vr/+vr&#10;6//r6+v/6+vr/+vr6//5+fn/////////////////////////////////////////////////////&#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rq6v+urq7/jY2N/4yMjP+oqKj/&#10;4+Pj//39/f////////////////////////////////////////////j4+P+oqKj/vr6+//j4+P//&#10;///////////////Hx8f/mJiY/5iYmP+YmJj/mJiY/5iYmP/g4OD//f39////////////////////&#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9fX1&#10;/5eXl/9jY2P/iYmJ/46Ojv9jY2P/jo6O/+zs7P/////////////////////////////////z8/P/&#10;5eXl/8LCwv9UVFT/mZmZ//T09P////////////7+/v+MjIz/Y2Nj/319ff+BgYH/gYGB/4GBgf/a&#10;2tr//Pz8//////////////////////////////////////////////////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10;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&#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10;////////////////////////////////////////////////////////////////////////////&#10;////////////////////////////////////////////////////mZmZ/2JiYv/j4+P//v7+////&#10;///x8fH/YWFh/5eXl//09PT////////////////////////////MzMz/pKSk/6CgoP9PT0//np6e&#10;//X19f////////////Dw8P9mZmb/wMDA/+Pj4//j4+P/7e3t//v7+///////////////////////&#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6&#10;+vr/gICA/3l5ef/u7u7////////////4+Pj/eHh4/4CAgP/w8PD/////////////////////////&#10;//////////////b29v9dXV3/np6e//X19f///////////9vb2/9eXl7/k5OT/5OTk/+Kior/mZmZ&#10;/8/Pz//39/f///////////////////////////////////////////////////////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10;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r6+v/9PT0//Ly8v/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9/f3//z8/P/t7e3/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u7u//j4+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r6+v/7+/v////&#10;///y8vL/6+vr/+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9/f3//f39//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fn5&#10;//39/f/y8vL/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Hx8f/x8fH/8fHx//Hx&#10;8f/x8fH/9PT0//n5+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9PT0///////29vb/8fHx//Hx8f/x8fH/8fHx//Hx8f/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x8fH/9/f3//f39//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vr6//39/f/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9fX1//r6+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x8fH/9fX1///////29vb/8fHx//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p6en/8/Pz//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e3t//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p6en/&#10;7u7u///////w8PD/6enp/+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fn5/7CwsP9paWn/hoaG/4aGhv9kZGT/ra2t//b29v//////3t7e/1dX&#10;V/+xsbH/+Pj4//////////////////T09P9paWn/pKSk//b29v///////////+fn5/+FhYX/cHBw&#10;/46Ojv+RkZH/bGxs/42Njf/r6+v//v7+////////////////////////////////////////////&#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j4+P/Dw8P/nJyc/5aWlv+9&#10;vb3/9fX1////////////8PDw/7e3t//c3Nz//Pz8//////////////////n5+f+/v7//1tbW//v7&#10;+//////////////////q6ur/srKy/5mZmf+bm5v/uLi4/+/v7//+/v7/////////////////////&#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f39//39/f//////////////////////////////////////////////////&#10;//////////////////////////////////////////////////////////z8/P//////////////&#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10;////////////////////////////////////////////////////////////////////////////&#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&#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10;////////////////////////////////////////////////////////////////////////////&#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k5OT/39/f/9/f3//f39//&#10;39/f/9/f3//f39//39/f/9/f3//g4OD/39/f/4qKiv8QEBD/nZ2d/+Tk5P/f39//39/f/9/f3//f&#10;39//39/f/9/f3//f39//39/f/9/f3//f39//39/f/9/f3//f39//39/f/9/f3//f39//39/f/9/f&#10;3//f39//39/f/9/f3//f39//39/f/9/f3//f39//39/f/9/f3//f39//39/f/9/f3//f39//4ODg&#10;/9/f3//Y2Nj/XFxc/ycnJ//Kysr/4uLi/9/f3//f39//39/f/9/f3//f39//39/f/+Dg4P/h4eH/&#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5OTk/9/f3//f39//39/f/9/f3//f39//39/f&#10;/9/f3//f39//4ODg/9/f3/+JiYn/EBAQ/6SkpP/j4+P/39/f/9/f3//f39//39/f/9/f3//f39//&#10;39/f/9/f3//f39//39/f/9/f3//f39//39/f/9/f3//f39//39/f/9/f3//f39//39/f/9/f3//f&#10;39//39/f/9/f3//f39//39/f/9/f3//f39//39/f/9/f3//g4OD/4ODg/9zc3P9vb2//GRkZ/7q6&#10;uv/j4+P/39/f/9/f3//f39//39/f/9/f3//f39//4ODg/+Dg4P/o6Oj/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jo6P/f39//39/f/9/f3//f&#10;39//39/f/9/f3//f39//39/f/+Dg4P/g4OD/w8PD/ykpKf9XV1f/3d3d/+Li4v/h4eH/39/f/9/f&#10;3//f39//39/f/9/f3//f39//39/f/9/f3//f39//39/f/9/f3//f39//39/f/9/f3//f39//39/f&#10;/9/f3//f39//39/f/9/f3//f39//39/f/9/f3//f39//39/f/+Dg4P/g4OD/0dHR/0NDQ/8+Pj7/&#10;1tbW/+Hh4f/f39//39/f/9/f3//f39//39/f/9/f3//g4OD/4+Pj/+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o6Oj/39/f/9/f3//f39//39/f/9/f3//f39//&#10;39/f/9/f3//g4OD/4eHh/7u7u/9DQ0P/cXFx/4+Pj/+RkZH/ra2t/9jY2P/g4OD/39/f/9/f3//f&#10;39//39/f/9/f3//f39//39/f/9/f3//f39//39/f/9/f3//f39//39/f/9/f3//f39//39/f/9/f&#10;3//f39//39/f/+Dg4P/g4OD/4eHh/+Li4v/a2tr/XV1d/yIiIv/Kysr/4eHh/9/f3//f39//39/f&#10;/9/f3//f39//39/f/+Dg4P/h4eH/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10;////////////////////////////////////////////////////////////////////////////&#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4uLi&#10;/9/f3//f39//39/f/9/f3//f39//39/f/+Dg4P/g4OD/39/f/6urq/9bW1v/eXl5/5KSkv+AgID/&#10;Xl5e/5GRkf/d3d3/4eHh/+Dg4P/g4OD/39/f/9/f3//f39//39/f/9/f3//f39//39/f/9/f3//f&#10;39//39/f/9/f3//f39//39/f/9/f3//f39//4ODg/9/f3//f39//09PT/8zMzP+ysrL/MDAw/3Jy&#10;cv/h4eH/39/f/9/f3//f39//39/f/9/f3//f39//39/f/+Dg4P/l5eX/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h4f/f39//39/f/9/f&#10;3//f39//39/f/+Dg4P/i4uL/qqqq/1RUVP/5+fn/////////////////+Pj4/4yMjP91dXX/uLi4&#10;/7i4uP+/v7//xMTE/8nJyf/Q0ND/0tLS/9TU1P/W1tb/2NjY/9ra2v/b29v/3Nzc/97e3v/f39//&#10;4ODg/+Dg4P/g4OD/4ODg/6ysrP9ZWVn/hYWF/7Gxsf+jo6P/ZGRk/3p6ev/X19f/4ODg/9/f3//f&#10;39//39/f/9/f3//f39//4ODg/+Pj4//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f39//39/f/9/f3//f39//39/f/+Dg4P/i4uL/oaGh/2RkZP//////////////&#10;////////+vr6/6ampv9VVVX/SUlJ/0hISP9RUVH/Wlpa/2FhYf9mZmb/bm5u/3Z2dv9/f3//hoaG&#10;/4+Pj/+Xl5f/oaGh/6urq/+xsbH/tra2/7u7u//BwcH/wsLC/1lZWf+ioqL//Pz8///////+/v7/&#10;29vb/1ZWVv+ioqL/4+Pj/9/f3//f39//39/f/9/f3//g4OD/4ODg/+jo6P/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Pz8//k5OT/39/f/9/f3//f39//39/f/+Dg4P/h&#10;4eH/s7Oz/1NTU//n5+f/////////////////7u7u/3t7e/95eXn/gICA/2xsbP9gYGD/VVVV/0lJ&#10;Sf84ODj/Ly8v/y4uLv8sLCz/KCgo/ykpKf8pKSn/Ly8v/zAwMP82Njb/QEBA/0lJSf9VVVX/bm5u&#10;/1FRUf/29vb/////////////////+vr6/6ioqP9qamr/4eHh/9/f3//f39//39/f/9/f3//g4OD/&#10;4uLi/+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19f/s7Oz/&#10;39/f/9/f3//f39//39/f/9/f3//f39//1tbW/2dnZ/+MjIz/2tra/+fn5//d3d3/qamp/1VVVf/F&#10;xcX/5+fn/9/f3//c3Nz/19fX/9LS0v/Ozs7/ysrL/8XFxf++vr7/srKy/6ioqP+enp7/kpKS/4eH&#10;h/97e3v/b29v/2VlZf9fX1//bGxs/1ZWVv/8/Pz/////////////////+/v7/7e3t/9fX1//3t7e&#10;/9/f3//f39//39/f/+Dg4P/g4OD/5ubm/+vr6//q6ur/6urq/+rq6v/q6ur/6urq/+rq6v/q6ur/&#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10;////////////////////////////////////////////////////////////////////////////&#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5ubm/9/f3//f39//39/f&#10;/9/f3//f39//4ODg/+Li4v/R0dH/o6Oj/5CQkP+enp7/yMjI/+Li4v/f39//39/f/9/f3//f39//&#10;39/f/9/f3//f39//39/f/9/f3//f39//39/f/9/f3//f39//39/f/9/f3//f39//39/f/+Dg4P/g&#10;4OD/3Nzc/319ff9ycnL/0NDQ/+Li4v/c3Nz/pqam/1VVVf/CwsL/4uLi/9/f3//f39//39/f/+Dg&#10;4P/k5OT/6urq/+rq6v/q6ur/6urq/+rq6v/q6ur/6urq/+rq6v/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enp/+Dg4P/f39//39/f/9/f3//f39//39/f/+Dg4P/g4OD/5OTk/+Li4v/j4+P/4eHh&#10;/9/f3//f39//39/f/9/f3//f39//39/f/9/f3//f39//39/f/9/f3//f39//39/f/9/f3//f39//&#10;39/f/9/f3//f39//39/f/9/f3//g4OD/4ODg/9DQ0P9ycnL/aWlp/4mJif99fX3/X19f/6mpqf/j&#10;4+P/39/f/9/f3//f39//4ODg/+Dg4P/o6Oj/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bm5v/f39//39/f/9/f3//f39//39/f/9/f&#10;3//f39//39/f/9/f3//f39//39/f/9/f3//f39//39/f/9/f3//f39//39/f/9/f3//f39//39/f&#10;/9/f3//f39//39/f/9/f3//f39//39/f/9/f3//f39//39/f/9/f3//f39//4ODg/+Hh4f/d3d3/&#10;uLi4/5iYmP+jo6P/0NDQ/+Li4v/f39//39/f/9/f3//f39//4ODg/+Pj4//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np6f/g&#10;4OD/39/f/9/f3//f39//39/f/9/f3//f39//39/f/9/f3//f39//39/f/9/f3//f39//39/f/9/f&#10;3//f39//39/f/9/f3//f39//39/f/9/f3//f39//39/f/9/f3//f39//39/f/9/f3//f39//39/f&#10;/9/f3//f39//39/f/9/f3//g4OD/4uLi/+Xl5f/l5eX/4ODg/9/f3//f39//39/f/9/f3//g4OD/&#10;4ODg/+fn5//r6+v/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l5eX/39/f/9/f3//f39//39/f/9/f3//f39//39/f/9/f3//f&#10;39//39/f/9/f3//f39//39/f/9/f3//f39//39/f/9/f3//f39//39/f/9/f3//f39//39/f/9/f&#10;3//f39//39/f/9/f3//f39//39/f/9/f3//f39//39/f/9/f3//f39//39/f/9/f3//f39//39/f&#10;/9/f3//f39//39/f/9/f3//g4OD/4uLi/+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p6en/4ODg/9/f3//f39//&#10;39/f/9/f3//f39//39/f/9/f3//f39//39/f/9/f3//f39//39/f/9/f3//f39//39/f/9/f3//f&#10;39//39/f/9/f3//f39//39/f/9/f3//f39//39/f/9/f3//f39//39/f/9/f3//f39//39/f/9/f&#10;3//f39//39/f/9/f3//f39//39/f/9/f3//f39//39/f/+Dg4P/g4OD/5ubm/+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r6+v/5OTk/9/f3//f39//39/f/9/f3//f39//39/f/9/f3//f39//39/f/9/f3//f39//&#10;39/f/9/f3//f39//39/f/9/f3//f39//39/f/9/f3//f39//39/f/9/f3//f39//39/f/9/f3//f&#10;39//39/f/9/f3//f39//39/f/9/f3//f39//39/f/9/f3//f39//39/f/9/f3//f39//39/f/+Dg&#10;4P/g4OD/6enp/+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Ojo/9/f3//f39//39/f/9/f3//f39//39/f&#10;/9/f3//f39//39/f/9/f3//f39//39/f/9/f3//f39//39/f/9/f3//f39//39/f/9/f3//f39//&#10;39/f/9/f3//f39//39/f/9/f3//f39//39/f/9/f3//f39//39/f/9/f3//f39//39/f/9/f3//f&#10;39//39/f/9/f3//f39//39/f/+Dg4P/k5OT/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Tk&#10;5P/f39//39/f/9/f3//f39//39/f/9/f3//f39//39/f/9/f3//f39//39/f/9/f3//f39//39/f&#10;/9/f3//f39//39/f/9/f3//f39//39/f/9/f3//f39//39/f/9/f3//f39//39/f/9/f3//f39//&#10;39/f/9/f3//f39//39/f/9/f3//f39//39/f/9/f3//f39//4ODg/+Dg4P/o6Oj/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10;////////////////////////////////////////////////////////////////////////////&#10;////////////////////////////////////////////////////////////////////////////&#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jo6P/f39//39/f/9/f3//f39//39/f/9/f3//f39//39/f/9/f&#10;3//f39//39/f/9/f3//f39//39/f/9/f3//f39//39/f/9/f3//f39//39/f/9/f3//f39//39/f&#10;/9/f3//f39//39/f/9/f3//f39//39/f/9/f3//f39//39/f/9/f3//f39//39/f/9/f3//f39//&#10;4ODg/+Pj4//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10;////////////////////////////////////////////////////////////////////////////&#10;////////////////////////////////////////////////////////////////////////////&#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i4uL/39/f/9/f3//f&#10;39//39/f/9/f3//f39//39/f/9/f3//f39//39/f/9/f3//f39//39/f/9/f3//f39//39/f/9/f&#10;3//f39//39/f/9/f3//f39//39/f/9/f3//f39//39/f/9/f3//f39//39/f/9/f3//f39//39/f&#10;/9/f3//f39//39/f/9/f3//g4OD/4ODg/+bm5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10;////////////////////////////////////////////////////////////////////////////&#10;////////////////////////////////////////////////////////////////////////////&#10;//////////////////////////////////////////////////////////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o6Oj/39/f/9/f3//f39//39/f/9/f3//f39//39/f/9/f3//f39//39/f/9/f3//f&#10;39//39/f/9/f3//f39//39/f/9/f3//f39//39/f/9/f3//f39//39/f/9/f3//f39//39/f/9/f&#10;3//f39//39/f/9/f3//f39//39/f/9/f3//f39//39/f/9/f3//g4OD/4eHh/+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10;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&#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4uLi/9/f3//f39//39/f/9/f3//f39//&#10;39/f/9/f3//f39//39/f/9/f3//f39//39/f/9/f3//f39//39/f/9/f3//f39//39/f/9/f3//f&#10;39//39/f/9/f3//f39//39/f/9/f3//f39//39/f/9/f3//f39//39/f/9/f3//f39//39/f/+Dg&#10;4P/g4OD/5eXl/+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10;////////////////////////////////////////////////////////////////////////////&#10;////////////////////////////////////////////////////////////////////////////&#10;////////////////////////////////////////////////////////////////////////////&#10;////////////////////////////////////////////////////////////////////////////&#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Ojo&#10;/9/f3//f39//39/f/9/f3//f39//39/f/9/f3//f39//39/f/9/f3//f39//39/f/9/f3//f39//&#10;39/f/9/f3//f39//39/f/9/f3//f39//39/f/9/f3//f39//39/f/9/f3//f39//39/f/9/f3//f&#10;39//39/f/9/f3//f39//39/f/+Dg4P/g4OD/6Ojo/+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10;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Pz//Hx8f/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vb2//z8/P/s7Oz/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f39//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v///////x8fH/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Pz//Hx8f/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vb2//z8/P/s7Oz/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f39//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v////&#10;///x8fH/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Pz//Hx8f/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vb2&#10;//z8/P/s7Oz/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f39//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v///////x8fH/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Pz//Hx8f/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vb2//z8/P/s7Oz/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f39//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v///////x8fH/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Pz//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s7Oz/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v///////x8fH/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6urq/+rq6v/q6ur/6urq&#10;/+rq6v/q6ur/6urq/+rq6v/r6+v/5ubm/9/f3//f39//39/f/9/f3//f39//39/f/9/f3//f39//&#10;39/f/9/f3//f39//39/f/9/f3//f39//39/f/9/f3//f39//39/f/9/f3//f39//39/f/9/f3//f&#10;39//39/f/9/f3//f39//39/f/9/f3//g4OD/5eXl/+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10;////////////////////////////////////////////////////////////////////////////&#10;////////////////////////////////////////////////////////////////////////////&#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Hh4f/g4OD/4ODg&#10;/9/f3//f39//39/f/9/f3//f39//39/f/9/f3//f39//39/f/9/f3//f39//39/f/9/f3//f39//&#10;39/f/9/f3//f39//39/f/9/f3//f39//39/f/9/f3//f39//39/f/+Dg4P/g4OD/6Ojo/+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10;////////////////////////////////////////////////////////////////////////////&#10;////////////////////////////////////////////////////////////////////////////&#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fn5//i4uL/4uLi/+Li4v/i4uL/4uLi/+Hh4f/h4eH/4eHh/+Hh4f/h4eH/4eHh&#10;/+Hh4f/g4OD/4ODg/+Dg4P/g4OD/39/f/9/f3//f39//39/f/9/f3//f39//39/f/9/f3//f39//&#10;39/f/+Dg4P/j4+P/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10;////////////////////////////////////////////////////////////////////////////&#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np6f/o6Oj/6Ojo/+jo&#10;6P/n5+f/5+fn/+bm5v/m5ub/5eXl/+Xl5f/l5eX/5OTk/+Pj4//j4+P/4uLi/+Li4v/i4uL/4eHh&#10;/+Hh4f/h4eH/4eHh/+Hh4f/h4eH/4ODg/+Hh4f/o6Oj/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Pz//Hx8f/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vb2//z8&#10;/P/s7Oz/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f39//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v///////x8fH/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Pz//Hx8f/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vb2//z8/P/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f39//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v///////x8fH/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b29v/v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Pz//Hx8f/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vb2//z8/P/s7Oz/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f39//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v&#10;///////x8fH/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b29v/v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Pz//Hx8f/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vb2//z8/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f39//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v///////x8fH/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b29v/v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Pz//Hx8f/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vb2//z8/P/s7Oz/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f39//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v///////x8fH/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vr//b29v/v&#10;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Pz//Hx8f/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vb2//z8/P/s7Oz/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f3&#10;9//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v///////x8fH/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vr//b29v/v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Pz&#10;//Hx8f/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vb2//z8/P/s7Oz/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f39//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v///////x8fH/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vr//b29v/v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Pz//Hx8f/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vb2//z8/P/s7Oz/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f39//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v///////x8fH/&#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b29v/v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Pz//Hx8f/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vb2//z8/P/s&#10;7Oz/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f39//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v///////x8fH/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b29v/v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q&#10;6ur/8/Pz//Ly8v/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9/f3//z8/P/s7Oz/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7+/v//j4+P/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q6ur/8PDw///////y8vL/6urq/+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f39//v7+//6urq/+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Pj4//f39//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fn5//39/f/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9PT0//n5+f/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9fX1////&#10;///29vb/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n5+f/29vb/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v7+//39/f/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v7+&#10;///////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7+/v/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f39///////9/f3//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7+/v/9/f3//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p6en/8/Pz//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vb2//z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e3t//f39//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p6en/&#10;7u7u///////w8PD/6enp/+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b29v/v7+//6enp/+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Pz//Hx&#10;8f/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vb2//z8/P/s7Oz/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f39//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v///////x8fH/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v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Pz//Hx8f/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vb2//z8/P/s7Oz/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f39//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v///////x8fH/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b2&#10;9v/v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Pz//Hx8f/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vb2//z8/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f39//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v///////x8fH/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vr//b29v/v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Pz//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vb2//z8/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f39//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v///////x8fH/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vr//b29v/v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Pz//Hx8f/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vb2//z8/P/s7Oz/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f39//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v///////x&#10;8fH/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vr//b29v/v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&#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alt="H:\Chapter3_Tables&amp;Figures.17\Figure7.tiff" style="position:absolute;left:685800;top:590550;width:3810000;height:5791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h&#10;Et7CAAAA2wAAAA8AAABkcnMvZG93bnJldi54bWxET0uLwjAQvi/4H8IIXkRTBRepRhHBByx72OrB&#10;49CMTbWZlCbW+u83wsLe5uN7znLd2Uq01PjSsYLJOAFBnDtdcqHgfNqN5iB8QNZYOSYFL/KwXvU+&#10;lphq9+QfarNQiBjCPkUFJoQ6ldLnhiz6sauJI3d1jcUQYVNI3eAzhttKTpPkU1osOTYYrGlrKL9n&#10;D6tAusf3cPe1N+fD8Hav5tmsvWxrpQb9brMAEagL/+I/91HH+RN4/xIPkK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9YRLewgAAANsAAAAPAAAAAAAAAAAAAAAAAJwCAABk&#10;cnMvZG93bnJldi54bWxQSwUGAAAAAAQABAD3AAAAiwMAAAAA&#10;">
                  <v:imagedata r:id="rId13" o:title="Figure7.tiff"/>
                </v:shape>
                <v:shape id="Picture 12" o:spid="_x0000_s1028" type="#_x0000_t75" alt="H:\Chapter3_Tables&amp;Figures.17\Figure8.tiff" style="position:absolute;left:4953000;top:514350;width:3505200;height:5962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y&#10;tU7DAAAA2wAAAA8AAABkcnMvZG93bnJldi54bWxET01rwkAQvQv+h2WE3nSjlFBSVymitoeAqKXt&#10;cZqdJsHsbMxuk9Rf7woFb/N4nzNf9qYSLTWutKxgOolAEGdWl5wreD9uxk8gnEfWWFkmBX/kYLkY&#10;DuaYaNvxntqDz0UIYZeggsL7OpHSZQUZdBNbEwfuxzYGfYBNLnWDXQg3lZxFUSwNlhwaCqxpVVB2&#10;OvwaBY+Ovz8/tHHpGr+y7S6NXy/ns1IPo/7lGYSn3t/F/+43HebP4PZLOEAur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TK1TsMAAADbAAAADwAAAAAAAAAAAAAAAACcAgAA&#10;ZHJzL2Rvd25yZXYueG1sUEsFBgAAAAAEAAQA9wAAAIwDAAAAAA==&#10;">
                  <v:imagedata r:id="rId14" o:title="Figure8.tiff"/>
                </v:shape>
                <v:shapetype id="_x0000_t202" coordsize="21600,21600" o:spt="202" path="m0,0l0,21600,21600,21600,21600,0xe">
                  <v:stroke joinstyle="miter"/>
                  <v:path gradientshapeok="t" o:connecttype="rect"/>
                </v:shapetype>
                <v:shape id="Text Box 13" o:spid="_x0000_s1029" type="#_x0000_t202" style="position:absolute;left:304800;top:209550;width:629138;height:6656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kmSswQAA&#10;ANsAAAAPAAAAZHJzL2Rvd25yZXYueG1sRE/JbsIwEL1X4h+sQeIGDksRTTEIsUjc2kI/YBRP45B4&#10;HMUGAl+PkZB6m6e3znzZ2kpcqPGFYwXDQQKCOHO64FzB73HXn4HwAVlj5ZgU3MjDctF5m2Oq3ZV/&#10;6HIIuYgh7FNUYEKoUyl9ZsiiH7iaOHJ/rrEYImxyqRu8xnBbyVGSTKXFgmODwZrWhrLycLYKZon9&#10;KsuP0be3k/vw3aw3bluflOp129UniEBt+Be/3Hsd54/h+Us8QC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8ZJkrMEAAADbAAAADwAAAAAAAAAAAAAAAACXAgAAZHJzL2Rvd25y&#10;ZXYueG1sUEsFBgAAAAAEAAQA9QAAAIUDAAAAAA==&#10;" filled="f" stroked="f">
                  <v:textbox style="mso-fit-shape-to-text:t">
                    <w:txbxContent>
                      <w:p w14:paraId="5BEADD8C" w14:textId="77777777" w:rsidR="00804234" w:rsidRDefault="00804234" w:rsidP="00804234">
                        <w:pPr>
                          <w:pStyle w:val="NormalWeb"/>
                          <w:spacing w:before="0" w:beforeAutospacing="0" w:after="0" w:afterAutospacing="0"/>
                        </w:pPr>
                        <w:r>
                          <w:rPr>
                            <w:rFonts w:asciiTheme="minorHAnsi" w:hAnsi="Calibri" w:cstheme="minorBidi"/>
                            <w:color w:val="000000" w:themeColor="text1"/>
                            <w:kern w:val="24"/>
                            <w:sz w:val="48"/>
                            <w:szCs w:val="48"/>
                          </w:rPr>
                          <w:t>A.</w:t>
                        </w:r>
                      </w:p>
                    </w:txbxContent>
                  </v:textbox>
                </v:shape>
                <v:shape id="Text Box 14" o:spid="_x0000_s1030" type="#_x0000_t202" style="position:absolute;left:4953000;top:209550;width:611814;height:6656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YwQAA&#10;ANsAAAAPAAAAZHJzL2Rvd25yZXYueG1sRE/NasJAEL4LvsMyQm+6iViJ0TUU20JvteoDDNlpNk12&#10;NmS3Jvr03UKht/n4fmdXjLYVV+p97VhBukhAEJdO11wpuJxf5xkIH5A1to5JwY08FPvpZIe5dgN/&#10;0PUUKhFD2OeowITQ5VL60pBFv3AdceQ+XW8xRNhXUvc4xHDbymWSrKXFmmODwY4Ohsrm9G0VZIl9&#10;b5rN8ujt6p4+msOze+m+lHqYjU9bEIHG8C/+c7/pOH8Fv7/EA+T+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nv82MEAAADbAAAADwAAAAAAAAAAAAAAAACXAgAAZHJzL2Rvd25y&#10;ZXYueG1sUEsFBgAAAAAEAAQA9QAAAIUDAAAAAA==&#10;" filled="f" stroked="f">
                  <v:textbox style="mso-fit-shape-to-text:t">
                    <w:txbxContent>
                      <w:p w14:paraId="1A6C8638" w14:textId="77777777" w:rsidR="00804234" w:rsidRDefault="00804234" w:rsidP="00804234">
                        <w:pPr>
                          <w:pStyle w:val="NormalWeb"/>
                          <w:spacing w:before="0" w:beforeAutospacing="0" w:after="0" w:afterAutospacing="0"/>
                        </w:pPr>
                        <w:r>
                          <w:rPr>
                            <w:rFonts w:asciiTheme="minorHAnsi" w:hAnsi="Calibri" w:cstheme="minorBidi"/>
                            <w:color w:val="000000" w:themeColor="text1"/>
                            <w:kern w:val="24"/>
                            <w:sz w:val="48"/>
                            <w:szCs w:val="48"/>
                          </w:rPr>
                          <w:t>B.</w:t>
                        </w:r>
                      </w:p>
                    </w:txbxContent>
                  </v:textbox>
                </v:shape>
                <v:shape id="Text Box 15" o:spid="_x0000_s1031" type="#_x0000_t202" style="position:absolute;left:2667001;top:1962150;width:392072;height:44312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PeOUwQAA&#10;ANsAAAAPAAAAZHJzL2Rvd25yZXYueG1sRE9NawIxEL0X/A9hBG81q6DIapRFUFoPpdVCPQ6bcXcx&#10;mSxJXNd/bwqF3ubxPme16a0RHfnQOFYwGWcgiEunG64UfJ92rwsQISJrNI5JwYMCbNaDlxXm2t35&#10;i7pjrEQK4ZCjgjrGNpcylDVZDGPXEifu4rzFmKCvpPZ4T+HWyGmWzaXFhlNDjS1tayqvx5tV8PNp&#10;z94c3rv+ZhbFofiwu9N8r9Ro2BdLEJH6+C/+c7/pNH8Gv7+kA+T6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gT3jlMEAAADbAAAADwAAAAAAAAAAAAAAAACXAgAAZHJzL2Rvd25y&#10;ZXYueG1sUEsFBgAAAAAEAAQA9QAAAIUDAAAAAA==&#10;" fillcolor="white [3212]" strokecolor="#44546a [3215]">
                  <v:textbox style="mso-fit-shape-to-text:t">
                    <w:txbxContent>
                      <w:p w14:paraId="166463EE"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1</w:t>
                        </w:r>
                      </w:p>
                    </w:txbxContent>
                  </v:textbox>
                </v:shape>
                <v:shape id="Text Box 17" o:spid="_x0000_s1032" type="#_x0000_t202" style="position:absolute;left:7790688;top:731519;width:392072;height:44312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9h4wQAA&#10;ANsAAAAPAAAAZHJzL2Rvd25yZXYueG1sRE9NawIxEL0X/A9hBG81qwcrq1EWQWk9SKuFehw24+5i&#10;MlmSuK7/3hQKvc3jfc5y3VsjOvKhcaxgMs5AEJdON1wp+D5tX+cgQkTWaByTggcFWK8GL0vMtbvz&#10;F3XHWIkUwiFHBXWMbS5lKGuyGMauJU7cxXmLMUFfSe3xnsKtkdMsm0mLDaeGGlva1FRejzer4OfT&#10;nr3Zf3T9zcyLfXGw29Nsp9Ro2BcLEJH6+C/+c7/rNP8Nfn9JB8jV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qPYeMEAAADbAAAADwAAAAAAAAAAAAAAAACXAgAAZHJzL2Rvd25y&#10;ZXYueG1sUEsFBgAAAAAEAAQA9QAAAIUDAAAAAA==&#10;" fillcolor="white [3212]" strokecolor="#44546a [3215]">
                  <v:textbox style="mso-fit-shape-to-text:t">
                    <w:txbxContent>
                      <w:p w14:paraId="2D0CD01B"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1</w:t>
                        </w:r>
                      </w:p>
                    </w:txbxContent>
                  </v:textbox>
                </v:shape>
                <v:shape id="Text Box 18" o:spid="_x0000_s1033" type="#_x0000_t202" style="position:absolute;left:2133601;top:3714751;width:392072;height:44312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PEwKxAAA&#10;ANsAAAAPAAAAZHJzL2Rvd25yZXYueG1sRI9BawIxEIXvhf6HMIXearY9iGyNshQsrQexWtDjsBl3&#10;F5PJksR1+++dg9DbDO/Ne9/Ml6N3aqCYusAGXicFKOI62I4bA7/71csMVMrIFl1gMvBHCZaLx4c5&#10;ljZc+YeGXW6UhHAq0UCbc19qneqWPKZJ6IlFO4XoMcsaG20jXiXcO/1WFFPtsWNpaLGnj5bq8+7i&#10;DRy2/hjd+nsYL25WrauNX+2nn8Y8P43VO6hMY/4336+/rOALrPwiA+jF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zxMCsQAAADbAAAADwAAAAAAAAAAAAAAAACXAgAAZHJzL2Rv&#10;d25yZXYueG1sUEsFBgAAAAAEAAQA9QAAAIgDAAAAAA==&#10;" fillcolor="white [3212]" strokecolor="#44546a [3215]">
                  <v:textbox style="mso-fit-shape-to-text:t">
                    <w:txbxContent>
                      <w:p w14:paraId="1C9F7969"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2</w:t>
                        </w:r>
                      </w:p>
                    </w:txbxContent>
                  </v:textbox>
                </v:shape>
                <v:shape id="Text Box 19" o:spid="_x0000_s1034" type="#_x0000_t202" style="position:absolute;left:7808977;top:2569465;width:392072;height:44312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cOmRwQAA&#10;ANsAAAAPAAAAZHJzL2Rvd25yZXYueG1sRE9NawIxEL0X/A9hBG81qwexq1EWQWk9lFYL9Thsxt3F&#10;ZLIkcV3/fVMQvM3jfc5y3VsjOvKhcaxgMs5AEJdON1wp+DluX+cgQkTWaByTgjsFWK8GL0vMtbvx&#10;N3WHWIkUwiFHBXWMbS5lKGuyGMauJU7c2XmLMUFfSe3xlsKtkdMsm0mLDaeGGlva1FReDler4PfL&#10;nrzZf3T91cyLffFpt8fZTqnRsC8WICL18Sl+uN91mv8G/7+kA+Tq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HDpkcEAAADbAAAADwAAAAAAAAAAAAAAAACXAgAAZHJzL2Rvd25y&#10;ZXYueG1sUEsFBgAAAAAEAAQA9QAAAIUDAAAAAA==&#10;" fillcolor="white [3212]" strokecolor="#44546a [3215]">
                  <v:textbox style="mso-fit-shape-to-text:t">
                    <w:txbxContent>
                      <w:p w14:paraId="01BA5EA3"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2</w:t>
                        </w:r>
                      </w:p>
                    </w:txbxContent>
                  </v:textbox>
                </v:shape>
                <v:shape id="Text Box 20" o:spid="_x0000_s1035" type="#_x0000_t202" style="position:absolute;left:1676399;top:5238750;width:392072;height:44312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JoqxwAAA&#10;ANsAAAAPAAAAZHJzL2Rvd25yZXYueG1sRE9Ni8IwEL0v+B/CCN7WVA8i1ShFUHY9yK4KehyasS0m&#10;k5LEWv+9OSzs8fG+l+veGtGRD41jBZNxBoK4dLrhSsH5tP2cgwgRWaNxTApeFGC9GnwsMdfuyb/U&#10;HWMlUgiHHBXUMba5lKGsyWIYu5Y4cTfnLcYEfSW1x2cKt0ZOs2wmLTacGmpsaVNTeT8+rILLj716&#10;s//u+oeZF/viYLen2U6p0bAvFiAi9fFf/Of+0gqmaX36kn6AXL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fJoqxwAAAANsAAAAPAAAAAAAAAAAAAAAAAJcCAABkcnMvZG93bnJl&#10;di54bWxQSwUGAAAAAAQABAD1AAAAhAMAAAAA&#10;" fillcolor="white [3212]" strokecolor="#44546a [3215]">
                  <v:textbox style="mso-fit-shape-to-text:t">
                    <w:txbxContent>
                      <w:p w14:paraId="7C9040FB"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3</w:t>
                        </w:r>
                      </w:p>
                    </w:txbxContent>
                  </v:textbox>
                </v:shape>
                <v:shape id="Text Box 22" o:spid="_x0000_s1036" type="#_x0000_t202" style="position:absolute;left:7790688;top:4379976;width:392072;height:44312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uLFdxAAA&#10;ANsAAAAPAAAAZHJzL2Rvd25yZXYueG1sRI9BawIxFITvgv8hPKE3zXYPIlujLAXFeihVC3p8bJ67&#10;i8nLksR1+++bQsHjMDPfMMv1YI3oyYfWsYLXWQaCuHK65VrB92kzXYAIEVmjcUwKfijAejUeLbHQ&#10;7sEH6o+xFgnCoUAFTYxdIWWoGrIYZq4jTt7VeYsxSV9L7fGR4NbIPMvm0mLLaaHBjt4bqm7Hu1Vw&#10;/rIXb/Yf/XA3i3JfftrNab5V6mUylG8gIg3xGf5v77SCPIe/L+kHyN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LixXcQAAADbAAAADwAAAAAAAAAAAAAAAACXAgAAZHJzL2Rv&#10;d25yZXYueG1sUEsFBgAAAAAEAAQA9QAAAIgDAAAAAA==&#10;" fillcolor="white [3212]" strokecolor="#44546a [3215]">
                  <v:textbox style="mso-fit-shape-to-text:t">
                    <w:txbxContent>
                      <w:p w14:paraId="1C440AC9"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3</w:t>
                        </w:r>
                      </w:p>
                    </w:txbxContent>
                  </v:textbox>
                </v:shape>
                <v:rect id="Rectangle 23" o:spid="_x0000_s1037" style="position:absolute;left:304800;top:209550;width:8534400;height:6419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eIeJxAAA&#10;ANsAAAAPAAAAZHJzL2Rvd25yZXYueG1sRI9Bi8IwFITvC/6H8IS9rakuilSjVGFBFASriN4ezbMt&#10;Ni+1yWr992ZhweMwM98w03lrKnGnxpWWFfR7EQjizOqScwWH/c/XGITzyBory6TgSQ7ms87HFGNt&#10;H7yje+pzESDsYlRQeF/HUrqsIIOuZ2vi4F1sY9AH2eRSN/gIcFPJQRSNpMGSw0KBNS0Lyq7pr1Fw&#10;3A0vtFiMDnJ7Tm5JP121m/VJqc9um0xAeGr9O/zfXmkFg2/4+xJ+gJy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3iHicQAAADbAAAADwAAAAAAAAAAAAAAAACXAgAAZHJzL2Rv&#10;d25yZXYueG1sUEsFBgAAAAAEAAQA9QAAAIgDAAAAAA==&#10;" filled="f" strokecolor="#1f3763 [1604]" strokeweight="1pt"/>
                <w10:anchorlock/>
              </v:group>
            </w:pict>
          </mc:Fallback>
        </mc:AlternateContent>
      </w:r>
    </w:p>
    <w:p w14:paraId="5262A658" w14:textId="77777777" w:rsidR="007E1864" w:rsidRDefault="00B11B7B">
      <w:r>
        <w:t>Fig. 3</w:t>
      </w:r>
    </w:p>
    <w:p w14:paraId="2D944F58" w14:textId="77777777" w:rsidR="006E2BF4" w:rsidRDefault="007E1864">
      <w:r w:rsidRPr="007E1864">
        <w:rPr>
          <w:noProof/>
        </w:rPr>
        <w:lastRenderedPageBreak/>
        <mc:AlternateContent>
          <mc:Choice Requires="wpg">
            <w:drawing>
              <wp:inline distT="0" distB="0" distL="0" distR="0" wp14:anchorId="494C2C39" wp14:editId="0A4968A4">
                <wp:extent cx="5943600" cy="3816985"/>
                <wp:effectExtent l="0" t="0" r="25400" b="18415"/>
                <wp:docPr id="1" name="Group 12"/>
                <wp:cNvGraphicFramePr/>
                <a:graphic xmlns:a="http://schemas.openxmlformats.org/drawingml/2006/main">
                  <a:graphicData uri="http://schemas.microsoft.com/office/word/2010/wordprocessingGroup">
                    <wpg:wgp>
                      <wpg:cNvGrpSpPr/>
                      <wpg:grpSpPr>
                        <a:xfrm>
                          <a:off x="0" y="0"/>
                          <a:ext cx="5943600" cy="3816985"/>
                          <a:chOff x="457200" y="609600"/>
                          <a:chExt cx="8305800" cy="5334000"/>
                        </a:xfrm>
                      </wpg:grpSpPr>
                      <pic:pic xmlns:pic="http://schemas.openxmlformats.org/drawingml/2006/picture">
                        <pic:nvPicPr>
                          <pic:cNvPr id="24" name="Picture 24" descr="H:\Chapter3_Tables&amp;Figures.17\Figure9.tiff"/>
                          <pic:cNvPicPr/>
                        </pic:nvPicPr>
                        <pic:blipFill>
                          <a:blip r:embed="rId15" cstate="print"/>
                          <a:srcRect/>
                          <a:stretch>
                            <a:fillRect/>
                          </a:stretch>
                        </pic:blipFill>
                        <pic:spPr bwMode="auto">
                          <a:xfrm>
                            <a:off x="1143000" y="990600"/>
                            <a:ext cx="3505200" cy="4800600"/>
                          </a:xfrm>
                          <a:prstGeom prst="rect">
                            <a:avLst/>
                          </a:prstGeom>
                          <a:noFill/>
                          <a:ln w="9525">
                            <a:noFill/>
                            <a:miter lim="800000"/>
                            <a:headEnd/>
                            <a:tailEnd/>
                          </a:ln>
                        </pic:spPr>
                      </pic:pic>
                      <pic:pic xmlns:pic="http://schemas.openxmlformats.org/drawingml/2006/picture">
                        <pic:nvPicPr>
                          <pic:cNvPr id="25" name="Picture 25" descr="H:\Chapter3_Tables&amp;Figures.17\Figure10.tiff"/>
                          <pic:cNvPicPr/>
                        </pic:nvPicPr>
                        <pic:blipFill>
                          <a:blip r:embed="rId16" cstate="print"/>
                          <a:srcRect/>
                          <a:stretch>
                            <a:fillRect/>
                          </a:stretch>
                        </pic:blipFill>
                        <pic:spPr bwMode="auto">
                          <a:xfrm>
                            <a:off x="5029200" y="1143000"/>
                            <a:ext cx="3595688" cy="4438650"/>
                          </a:xfrm>
                          <a:prstGeom prst="rect">
                            <a:avLst/>
                          </a:prstGeom>
                          <a:noFill/>
                          <a:ln w="9525">
                            <a:noFill/>
                            <a:miter lim="800000"/>
                            <a:headEnd/>
                            <a:tailEnd/>
                          </a:ln>
                        </pic:spPr>
                      </pic:pic>
                      <wps:wsp>
                        <wps:cNvPr id="26" name="Text Box 26"/>
                        <wps:cNvSpPr txBox="1"/>
                        <wps:spPr>
                          <a:xfrm>
                            <a:off x="1295400" y="2514600"/>
                            <a:ext cx="381570" cy="431263"/>
                          </a:xfrm>
                          <a:prstGeom prst="rect">
                            <a:avLst/>
                          </a:prstGeom>
                          <a:solidFill>
                            <a:schemeClr val="bg1"/>
                          </a:solidFill>
                          <a:ln>
                            <a:solidFill>
                              <a:schemeClr val="tx2"/>
                            </a:solidFill>
                          </a:ln>
                        </wps:spPr>
                        <wps:txbx>
                          <w:txbxContent>
                            <w:p w14:paraId="25EE538F"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1</w:t>
                              </w:r>
                            </w:p>
                          </w:txbxContent>
                        </wps:txbx>
                        <wps:bodyPr wrap="none" rtlCol="0">
                          <a:spAutoFit/>
                        </wps:bodyPr>
                      </wps:wsp>
                      <wps:wsp>
                        <wps:cNvPr id="27" name="Text Box 27"/>
                        <wps:cNvSpPr txBox="1"/>
                        <wps:spPr>
                          <a:xfrm>
                            <a:off x="8001001" y="1447800"/>
                            <a:ext cx="381570" cy="431263"/>
                          </a:xfrm>
                          <a:prstGeom prst="rect">
                            <a:avLst/>
                          </a:prstGeom>
                          <a:solidFill>
                            <a:schemeClr val="bg1"/>
                          </a:solidFill>
                          <a:ln>
                            <a:solidFill>
                              <a:schemeClr val="tx2"/>
                            </a:solidFill>
                          </a:ln>
                        </wps:spPr>
                        <wps:txbx>
                          <w:txbxContent>
                            <w:p w14:paraId="42C362D1"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1</w:t>
                              </w:r>
                            </w:p>
                          </w:txbxContent>
                        </wps:txbx>
                        <wps:bodyPr wrap="none" rtlCol="0">
                          <a:spAutoFit/>
                        </wps:bodyPr>
                      </wps:wsp>
                      <wps:wsp>
                        <wps:cNvPr id="28" name="Text Box 28"/>
                        <wps:cNvSpPr txBox="1"/>
                        <wps:spPr>
                          <a:xfrm>
                            <a:off x="2743200" y="2514600"/>
                            <a:ext cx="381570" cy="431263"/>
                          </a:xfrm>
                          <a:prstGeom prst="rect">
                            <a:avLst/>
                          </a:prstGeom>
                          <a:solidFill>
                            <a:schemeClr val="bg1"/>
                          </a:solidFill>
                          <a:ln>
                            <a:solidFill>
                              <a:schemeClr val="tx2"/>
                            </a:solidFill>
                          </a:ln>
                        </wps:spPr>
                        <wps:txbx>
                          <w:txbxContent>
                            <w:p w14:paraId="11D6015A"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2</w:t>
                              </w:r>
                            </w:p>
                          </w:txbxContent>
                        </wps:txbx>
                        <wps:bodyPr wrap="none" rtlCol="0">
                          <a:spAutoFit/>
                        </wps:bodyPr>
                      </wps:wsp>
                      <wps:wsp>
                        <wps:cNvPr id="29" name="Text Box 29"/>
                        <wps:cNvSpPr txBox="1"/>
                        <wps:spPr>
                          <a:xfrm>
                            <a:off x="8001001" y="3401568"/>
                            <a:ext cx="381570" cy="431263"/>
                          </a:xfrm>
                          <a:prstGeom prst="rect">
                            <a:avLst/>
                          </a:prstGeom>
                          <a:solidFill>
                            <a:schemeClr val="bg1"/>
                          </a:solidFill>
                          <a:ln>
                            <a:solidFill>
                              <a:schemeClr val="tx2"/>
                            </a:solidFill>
                          </a:ln>
                        </wps:spPr>
                        <wps:txbx>
                          <w:txbxContent>
                            <w:p w14:paraId="4C539B1A"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2</w:t>
                              </w:r>
                            </w:p>
                          </w:txbxContent>
                        </wps:txbx>
                        <wps:bodyPr wrap="none" rtlCol="0">
                          <a:spAutoFit/>
                        </wps:bodyPr>
                      </wps:wsp>
                      <wps:wsp>
                        <wps:cNvPr id="30" name="Text Box 30"/>
                        <wps:cNvSpPr txBox="1"/>
                        <wps:spPr>
                          <a:xfrm>
                            <a:off x="533399" y="762000"/>
                            <a:ext cx="612287" cy="647782"/>
                          </a:xfrm>
                          <a:prstGeom prst="rect">
                            <a:avLst/>
                          </a:prstGeom>
                          <a:noFill/>
                        </wps:spPr>
                        <wps:txbx>
                          <w:txbxContent>
                            <w:p w14:paraId="0DFFAEA4" w14:textId="77777777" w:rsidR="00804234" w:rsidRDefault="00804234" w:rsidP="00804234">
                              <w:pPr>
                                <w:pStyle w:val="NormalWeb"/>
                                <w:spacing w:before="0" w:beforeAutospacing="0" w:after="0" w:afterAutospacing="0"/>
                              </w:pPr>
                              <w:r>
                                <w:rPr>
                                  <w:rFonts w:asciiTheme="minorHAnsi" w:hAnsi="Calibri" w:cstheme="minorBidi"/>
                                  <w:color w:val="000000" w:themeColor="text1"/>
                                  <w:kern w:val="24"/>
                                  <w:sz w:val="48"/>
                                  <w:szCs w:val="48"/>
                                </w:rPr>
                                <w:t>A.</w:t>
                              </w:r>
                            </w:p>
                          </w:txbxContent>
                        </wps:txbx>
                        <wps:bodyPr wrap="none" rtlCol="0">
                          <a:spAutoFit/>
                        </wps:bodyPr>
                      </wps:wsp>
                      <wps:wsp>
                        <wps:cNvPr id="31" name="Text Box 31"/>
                        <wps:cNvSpPr txBox="1"/>
                        <wps:spPr>
                          <a:xfrm>
                            <a:off x="4800600" y="762000"/>
                            <a:ext cx="595426" cy="647782"/>
                          </a:xfrm>
                          <a:prstGeom prst="rect">
                            <a:avLst/>
                          </a:prstGeom>
                          <a:noFill/>
                        </wps:spPr>
                        <wps:txbx>
                          <w:txbxContent>
                            <w:p w14:paraId="74A14F28" w14:textId="77777777" w:rsidR="00804234" w:rsidRDefault="00804234" w:rsidP="00804234">
                              <w:pPr>
                                <w:pStyle w:val="NormalWeb"/>
                                <w:spacing w:before="0" w:beforeAutospacing="0" w:after="0" w:afterAutospacing="0"/>
                              </w:pPr>
                              <w:r>
                                <w:rPr>
                                  <w:rFonts w:asciiTheme="minorHAnsi" w:hAnsi="Calibri" w:cstheme="minorBidi"/>
                                  <w:color w:val="000000" w:themeColor="text1"/>
                                  <w:kern w:val="24"/>
                                  <w:sz w:val="48"/>
                                  <w:szCs w:val="48"/>
                                </w:rPr>
                                <w:t>B.</w:t>
                              </w:r>
                            </w:p>
                          </w:txbxContent>
                        </wps:txbx>
                        <wps:bodyPr wrap="none" rtlCol="0">
                          <a:spAutoFit/>
                        </wps:bodyPr>
                      </wps:wsp>
                      <wps:wsp>
                        <wps:cNvPr id="32" name="Rectangle 32"/>
                        <wps:cNvSpPr/>
                        <wps:spPr>
                          <a:xfrm>
                            <a:off x="457200" y="609600"/>
                            <a:ext cx="8305800" cy="533400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Text Box 33"/>
                        <wps:cNvSpPr txBox="1"/>
                        <wps:spPr>
                          <a:xfrm>
                            <a:off x="990600" y="3124200"/>
                            <a:ext cx="668191" cy="387782"/>
                          </a:xfrm>
                          <a:prstGeom prst="rect">
                            <a:avLst/>
                          </a:prstGeom>
                          <a:noFill/>
                          <a:ln>
                            <a:noFill/>
                          </a:ln>
                        </wps:spPr>
                        <wps:txbx>
                          <w:txbxContent>
                            <w:p w14:paraId="06019040"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rPr>
                                <w:t>D-54</w:t>
                              </w:r>
                            </w:p>
                          </w:txbxContent>
                        </wps:txbx>
                        <wps:bodyPr wrap="none" rtlCol="0">
                          <a:spAutoFit/>
                        </wps:bodyPr>
                      </wps:wsp>
                      <wps:wsp>
                        <wps:cNvPr id="34" name="Text Box 34"/>
                        <wps:cNvSpPr txBox="1"/>
                        <wps:spPr>
                          <a:xfrm>
                            <a:off x="2514600" y="3124200"/>
                            <a:ext cx="668191" cy="387782"/>
                          </a:xfrm>
                          <a:prstGeom prst="rect">
                            <a:avLst/>
                          </a:prstGeom>
                          <a:noFill/>
                          <a:ln>
                            <a:noFill/>
                          </a:ln>
                        </wps:spPr>
                        <wps:txbx>
                          <w:txbxContent>
                            <w:p w14:paraId="2E1F7A86"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rPr>
                                <w:t>D-54</w:t>
                              </w:r>
                            </w:p>
                          </w:txbxContent>
                        </wps:txbx>
                        <wps:bodyPr wrap="none" rtlCol="0">
                          <a:spAutoFit/>
                        </wps:bodyPr>
                      </wps:wsp>
                    </wpg:wgp>
                  </a:graphicData>
                </a:graphic>
              </wp:inline>
            </w:drawing>
          </mc:Choice>
          <mc:Fallback>
            <w:pict>
              <v:group w14:anchorId="494C2C39" id="Group 12" o:spid="_x0000_s1038" style="width:468pt;height:300.55pt;mso-position-horizontal-relative:char;mso-position-vertical-relative:line" coordorigin="457200,609600" coordsize="8305800,53340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3t7f/p6en/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PDw//z8/P/29vb/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y8vL/9PT0&#10;/+np6f/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u7u7/&#10;+Pj4//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Ozs/+np6f/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39/f//Pz8//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p6en/7e3t//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enp/+/v7//+/v7/9vb2/+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j4+P/1tbW&#10;/9bW1v/W1tb/1tbW/9bW1v/W1tb/1tbW/9bW1v/W1tb/1tbW/9bW1v/W1tb/1tbW/9bW1v/W1tb/&#10;1tbW/9bW1v/W1tb/1tbW/9bW1v/W1tb/1tbW/9bW1v/W1tb/1tbW/9bW1v/W1tb/1tbW/9bW1v/W&#10;1tb/1dXV/93d3f/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vr/+3t7f/t7e3/7e3t/+3t7f/t7e3/7e3t/+3t7f/t7e3/7e3t/+3t7f/t&#10;7e3/7e3t/+3t7f/t7e3/7e3t/+3t7f/t7e3/7e3t/+3t7f/t7e3/7e3t/+3t7f/t7e3/7e3t/+3t&#10;7f/t7e3/7e3t/+3t7f/t7e3/7e3t/+3t7f/t7e3/7e3t/+3t7f/t7e3/7e3t/+3t7f/t7e3/7e3t&#10;/+3t7f/t7e3/7e3t/+3t7f/t7e3/7e3t/+3t7f/t7e3/7e3t/+3t7f/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v7+//s7Oz/2dnZ/9paWn/aWlp&#10;/2lpaf9paWn/aWlp/2lpaf9paWn/aWlp/2lpaf9paWn/aWlp/2lpaf9paWn/aWlp/2lpaf9paWn/&#10;aWlp/2lpaf9paWn/aWlp/2lpaf9paWn/aWlp/2lpaf9paWn/aWlp/2lpaf9paWn/aWlp/2lpaf9p&#10;aWn/aWlp/2lpaf9paWn/aWlp/2lpaf9paWn/aWlp/2lpaf9paWn/aWlp/2lpaf9paWn/aWlp/2lp&#10;af9paWn/aGho/2ZmZv+7u7z/7Ozs/+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v7+//&#10;np6e/3Nzc//Kysr/0dHR/9LS0v/S0tL/0tLS/9LS0v/S0tL/0tLS/9LS0v/S0tL/0tLS/9LS0v/S&#10;0tL/0tLS/9LS0v/S0tL/0tLS/9LS0v/S0tL/0tLS/9LS0v/S0tL/0tLS/9LS0v/S0tL/0tLS/9LS&#10;0v/S0tL/0tLS/9LS0v/S0tL/0tLS/9LS0v/S0tL/0tLS/9LS0v/S0tL/0tLS/9LS0v/S0tL/0tLS&#10;/9LS0v/S0tL/0tLS/9LS0v/S0tL/zMzM/2xsbP+rq6v/7Ozs/+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v7+//np6e/4SEhP/4+Pj/////////////////////////////////////////&#10;////////////////////////////////////////////////////////////////////////////&#10;////////////////////////////////////////////////////////////////////////////&#10;////////////////////////////////////////////////+/v7/3t7e/+tra3/7Ozs/+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v7+//np6e/4KCgv/19fX/&#10;////////////////////////////////////////////////////////////////////////////&#10;////////////////////////////////////////////////////////////////////////////&#10;////////////////////////////////////////////////////////////////////////////&#10;////////////9vb2/3p6ev+tra3/7Ozs/+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v&#10;7+//np6e/4KCgv/19fX/////////////////////////////////////////////////////////&#10;////////////////////////////////////////////////////////////////////////////&#10;////////////////////////////////////////////////////////////////////////////&#10;////////////////////////////////9vb2/3p6ev+tra3/7Ozs/+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v7+//np6e/4KCgv/19fX/////////////////////////////////////&#10;////////////////////////////////////////////////////////////////////////////&#10;////////////////////////////////////////////////////////////////////////////&#10;////////////////////////////////////////////////////9vb2/3p6ev+tra3/7Ozs/+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v7+//np6e/4KCgv/19fX/////////////////&#10;////////////////////////////////////////////////////////////////////////////&#10;////////////////////////////////////////////////////////////////////////////&#10;////////////////////////////////////////////////////////////////////////9vb2&#10;/3p6ev+tra3/7Ozs/+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v7+//np6e/4KCgv/1&#10;9fX/////////////////////////////////////////////////////////////////////////&#10;////////////////////////////////////////////////////////////////////////////&#10;////////////////////////////////////////////////////////////////////////////&#10;////////////////9vb2/3p6ev+tra3/7Ozs/+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v7+//np6e/4KCgv/19fX/////////////////////////////////////////////////////&#10;////////////////////////////////////////////////////////////////////////////&#10;////////////////////////////////////////////////////////////////////////////&#10;////////////////////////////////////9vb2/3p6ev+tra3/7Ozs/+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v7+//np6e/4KCgv/19fX/////////////////////////////////&#10;////////////////////////////////////////////////////////////////////////////&#10;////////////////////////////////////////////////////////////////////////////&#10;////////////////////////////////////////////////////////9vb2/3p6ev+tra3/7Ozs&#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v7+//np6e/4KCgv/19fX/////////////&#10;////////////////////////////////////////////////////////////////////////////&#10;////////////////////////////////////////////////////////////////////////////&#10;////////////////////////////////////////////////////////////////////////////&#10;9vb2/3p6ev+tra3/7Ozs/+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v7+//np6e/4KC&#10;gv/19fX/////////////////////////////////////////////////////////////////////&#10;////////////////////////////////////////////////////////////////////////////&#10;////////////////////////////////////////////////////////////////////////////&#10;////////////////////9vb2/3p6ev+tra3/7Ozs/+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v7+//np6e/4KCgv/19fX/////////////////////////////////////////////////&#10;////////////////////////////////////////////////////////////////////////////&#10;////////////////////////////////////////////////////////////////////////////&#10;////////////////////////////////////////9vb2/3p6ev+tra3/7Ozs/+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v7+//np6e/4KCgv/19fX/////////&#10;////////////////////////////////////////////////////////////////////////////&#10;////////////////////////////////////////////////////////////////////////////&#10;////////////////////////////////////////////////////////////////////////////&#10;////9vb2/3p6ev+tra3/7Ozs/+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v7+//np6e&#10;/4KCgv/19fX/////////////////////////////////////////////////////////////////&#10;////////////////////////////////////////////////////////////////////////////&#10;////////////////////////////////////////////////////////////////////////////&#10;////////////////////////9vb2/3p6ev+tra3/7Ozs/+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v7+//np6e/4KCgv/19fX/////////////////////////////////////////////&#10;////////////////////////////////////////////////////////////////////8vLy/+Dg&#10;4P/d3d3/9fX1////////////////////////////////////////////////////////////////&#10;////////////////////////////////////////////9vb2/3p6ev+tra3/7Ozs/+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v7+//np6e/4KCgv/19fX/////&#10;////////////////////////////////////////////////////////////////////////////&#10;///////////////////////////s7Oz/RUVF/wgICP8FBQX/TExM//Hx8f//////////////////&#10;////////////////////////////////////////////////////////////////////////////&#10;////////9vb2/3p6ev+tra3/7Ozs/+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v7+//&#10;np6e/4KCgv/19fX/////////////////////////////////////////////////////////////&#10;//////////////////////////////////////////////+6urr/Dg4O/zMzM/8iIiL/Hh4e/8XF&#10;xf/9/f3/////////////////////////////////////////////////////////////////////&#10;////////////////////////////9vb2/3p6ev+tra3/7Ozs/+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v7+//np6e/4KCgv/19fX/////////////////////////////////////////&#10;//////////////////////////////////////////////////////////////7+/v9tbW3/CAgI&#10;/5OTk/9oaGj/BgYG/4iIiP/5+fn/////////////////////////////////////////////////&#10;////////////////////////////////////////////////9vb2/3p6ev+tra3/7Ozs/+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v7+//np6e/4KCgv/19fX/&#10;////////////////////////////////////////////////////////////////////////////&#10;/////////////////////////6Wlpf8JCQn/Z2dn//b29v/h4eH/NTU1/wwMDP+0tLT//Pz8////&#10;////////////////////////////////////////////////////////////////////////////&#10;////////////9vb2/3p6ev+tra3/7Ozs/+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&#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&#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&#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p6en/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z8/P/9PT0/+np6f/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u7u7/+fn5//n5+f/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np6f/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p6en/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enp//Dw8P/+/v7/9vb2/+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29vb/+/v7//f39//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Pj4//39/f/7+/v/&#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b29v/4&#10;+Pj/+vr6//T09P/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29vb//Pz8//z8/P/29vb/9PT0//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j4+P/6+vr/9/f3//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b29v/7+/v//f39//j4+P/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3//r6+v/39/f/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f39///////+vr6//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x8fH/+vr6//Ly8v/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9fX1//39/f/5+fn/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7+/v//Hx8f/29vb/9/f3//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v7//z8/P/+vr6//r6+v/y8vL/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X19f/39/f/8vLy/+/v&#10;7//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5+fn//f39&#10;//T09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vLy//j4+P/y8vL/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Pz8//+/v7/+Pj4//Hx8f/v7+//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3t7f/p6en/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PDw//z8/P/29vb/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y8vL/9PT0/+np6f/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u7u7/+fn5//n5&#10;+f/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Ozs/+np6f/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39/f//Pz8//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p6en/7e3t//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enp/+/v7//+/v7/9vb2/+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&#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&#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&#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v7+//np6e/4KCgv/19fX/////&#10;////////////////////////////////////////////////////////////////////////////&#10;////////////////////////////////////////////////////////////////////////////&#10;////////////////////////////////////////////////////////////////////////////&#10;////////9vb2/3p6ev+tra3/7Ozs/+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v7+//&#10;np6e/4KCgv/19fX/////////////////////////////////////////////////////////////&#10;////////////////////////////////////////////////////////////////////////////&#10;////////////////////////////////////////////////////////////////////////////&#10;////////////////////////////9vb2/3p6ev+tra3/7Ozs/+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v7+//np6e/4KCgv/19fX/////////////////////////////////////////&#10;////////////////////////////////////////////////////////////////////////////&#10;////////////////////////////////////////////////////////////////////////////&#10;////////////////////////////////////////////////9vb2/3p6ev+tra3/7Ozs/+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v7+//np6e/4KCgv/19fX/&#10;////////////////////////////////////////////////////////////////////////////&#10;////////////////////////////////////////////////////////////////////////////&#10;////////////////////////////////////////////////////////////////////////////&#10;////////////9vb2/3p6ev+tra3/7Ozs/+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v&#10;7+//np6e/4KCgv/19fX/////////////////////////////////////////////////////////&#10;////////////////////////////////////////////////////////////////////////////&#10;////////////////////////////////////////////////////////////////////////////&#10;////////////////////////////////9vb2/3p6ev+tra3/7Ozs/+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v7+//np6e/4KCgv/19fX/////////////////////////////////////&#10;////////////////////////////////////////////////////////////////////////////&#10;////////////////////////////////////////////////////////////////////////////&#10;////////////////////////////////////////////////////9vb2/3p6ev+tra3/7Ozs/+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v7+//np6e/4KCgv/19fX/////////////////&#10;////////////////////////////////////////////////////////////////////////////&#10;////////////////////////////////////////////////////////////////////////////&#10;////////////////////////////////////////////////////////////////////////9vb2&#10;/3p6ev+tra3/7Ozs/+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v7+//np6e/4KCgv/1&#10;9fX/////////////////////////////////////////////////////////////////////////&#10;////////////////////////////////////////////////////////////////////////////&#10;////////////////////////////////////////////////////////////////////////////&#10;////////////////9vb2/3p6ev+tra3/7Ozs/+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v7+//np6e/4ODg//4+Pj/////////////////////////////////////////////////////&#10;////////////////////////////////////////////////////////////////////////////&#10;////////////////////////////////////////////////////////////////////////////&#10;////////////////////////////////////+vr6/3t7e/+tra3/7Ozs/+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v7+//np6e/2pqav+tra3/tLS0/7Ozs/+zs7P/s7Oz/7Ozs/+zs7P/&#10;s7Oz/7Ozs/+zs7P/s7Oz/7Ozs/+zs7P/s7Oz/7Ozs/+zs7P/s7Oz/7Ozs/+zs7P/s7Oz/7Ozs/+z&#10;s7P/s7Oz/7Ozs/+zs7P/s7Oz/7Ozs/+zs7P/s7Oz/7Ozs/+zs7P/s7Oz/7Ozs/+zs7P/s7Oz/7Oz&#10;s/+zs7P/s7Oz/7Ozs/+zs7P/s7Oz/7Ozs/+zs7P/s7Oz/7Ozs/+0tLT/r6+v/2RkZP+rq6v/7Ozs&#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u7u7/v7+//3t7e/91dXX/dXV1/3V1df91&#10;dXX/dXV1/3V1df91dXX/dXV1/3V1df91dXX/dXV1/3V1df91dXX/dXV1/3V1df91dXX/dXV1/3V1&#10;df91dXX/dXV1/3V1df91dXX/dXV1/3V1df91dXX/dXV1/3V1df91dXX/dXV1/3V1df91dXX/dXV1&#10;/3V1df91dXX/dXV1/3V1df91dXX/dXV1/3V1df91dXX/dXV1/3V1df91dXX/dXV1/3V1df91dXX/&#10;dHR0/3h4eP/Gxsb/6+vr/+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bm&#10;5v/m5ub/5ubm/+bm5v/m5ub/5ubm/+bm5v/m5ub/5ubm/+bm5v/m5ub/5ubm/+bm5v/m5ub/5ubm&#10;/+bm5v/m5ub/5ubm/+bm5v/m5ub/5ubm/+bm5v/m5ub/5ubm/+bm5v/m5ub/5ubm/+bm5v/m5ub/&#10;5ubm/+bm5v/m5ub/5ubm/+bm5v/m5ub/5ubm/+bm5v/m5ub/5ubm/+bm5v/m5ub/5ubm/+bm5v/m&#10;5ub/5ubm/+bm5v/m5ub/5ubm/+fn5//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vr6//r6+v/6+vr/+vr6//r6+v/6+vr/+vr6//r6+v/6+vr/+vr6//r6+v/&#10;6+vr/+vr6//r6+v/6+vr/+vr6//r6+v/6+vr/+vr6//r6+v/6+vr/+vr6//r6+v/6+vr/+vr6//r&#10;6+v/6+vr/+vr6//r6+v/6+vr/+vr6//r6+v/6+vr/+vr6//r6+v/6+vr/+vr6//r6+v/6+vr/+vr&#10;6//r6+v/6+vr/+vr6//r6+v/6+vr/+vr6//r6+v/6+vr/+vr6//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v7//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vr/+vr6//s7Oz/6+vr/+vr6//q6ur/6urq/+rq6v/q&#10;6ur/6urq/+rq6v/s7Oz/+Pj4/+7u7v/r6+v/6+vr/+vr6//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r6+v/4+Pj/9PT0//IyMj/0dHR/9zc&#10;3P/p6en/7Ozs/+rq6v/q6ur/6urq/+vr6//q6ur/5eXl/87Ozv/Jycn/2NjY/+jo6P/s7Oz/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Kysr/fX19&#10;/01NTf9HR0f/SkpK/2BgYP+fn5//3t7e/+zs7P/q6ur/6urq/9zc3P+bm5v/W1tb/0dHR/9JSUn/&#10;V1dX/5SUlP/a2tr/7e3t/+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vr/9TU1P9paWn/QkJC/3Z2dv+ZmZn/kpKS/19fX/9BQUH/kJCQ/+jo6P/s7Oz/4uLi/46Ojv9B&#10;QUH/cnJy/56env+ZmZn/bGxs/0JCQv9/f3//4uLi/+zs7P/q6ur/6urq/+rq6v/q6ur/6urq/+rq&#10;6v/q6ur/6urq/+rq6v/q6ur/6urq/+vr6//r6+v/6urq/+rq6v/q6ur/6+vr/+vr6//r6+v/6+vr&#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Ojo/6SkpP9BQUH/k5OT/+np6f/w8PD/7e3t/8rKyv9fX1//WFhY/9PT&#10;0//s7Oz/x8fH/1FRUf9sbGz/6Ojo//T09P/u7u7/2NjY/29vb/9KSkr/ubm5/+/v7//q6ur/6urq&#10;/+rq6v/q6ur/6urq/+rq6v/q6ur/6enp/+vr6//r6+v/5+fn/+Dg4P/k5OT/6+vr/+rq6v/r6+v/&#10;6enp/+Li4v/m5ub/6+vr/+vr6//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4uLi/4aGhv9QUFD/y8vL/+/v7//q6ur/6urq&#10;/+Pj4/+EhIT/Tk5O/8XFxf/u7u7/t7e3/0BAQP+Pj4///Pz8/+/v7//q6ur/5ubm/5aWlv9ERET/&#10;qamp/+/v7//q6ur/6urq/+rq6v/q6ur/6urq/+rq6v/Ozs7/i4uL/7Gxsf/Kysr/h4eH/21tbf96&#10;enr/sLCw/+fn5//Jycn/ioqK/3Jycv9+fn7/q6ur/+bm5v/r6+v/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5eXl/7a2tv+pqan/&#10;39/f/+3t7f/s7Oz/7Ozs/9fX1/9sbGz/WFhY/9DQ0P/t7e3/wMDA/0xMTP90dHT/6+vr/+/v7//r&#10;6+v/2tra/3Z2dv9NTU3/vr6+/+/v7//q6ur/6urq/+rq6v/q6ur/6urq/+rq6v+7u7v/Q0ND/2dn&#10;Z/9paWn/XFxc/2lpaf9JSUn/Tk5O/5KSkv9mZmb/WFhY/2ZmZv9ISEj/R0dH/6ampv/t7e3/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v7//v7+//6+vr/+Dg4P/MzMz/urq6/4GBgf9OTk7/lpaW/+np6f/r6+v/39/f/42N&#10;jf9NTU3/gICA/7S0tP+xsbH/fn5+/0xMTP+Ojo7/5ubm/+vr6//q6ur/6urq/+rq6v/q6ur/6urq&#10;/+rq6v++vr//SUlJ/0dHR/+UlJT/3d3d/+Li4v+pqan/RkZG/0JCQv+Ghob/2tra/+Dg4P+4uLj/&#10;U1NT/2hoaP/g4OD/7Ozs/+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vr/7u7u/9RUVH/PDw8/zw8PP9qamr/0NDQ&#10;/+7u7v/q6ur/7Ozs/8/Pz/9qamr/ODg4/0BAQP9AQED/Ozs7/2BgYP/Nzc3/7e3t/+rq6v/q6ur/&#10;6urq/+rq6v/q6ur/6urq/+rq6v++vr//SUlJ/2dnZ//f39//7+/v/+3t7f/Q0ND/WVlZ/1lZWf/T&#10;09P/7+/v/+3t7f/d3d3/cHBw/1xcXP/T09P/7u7u/+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9TU1P+ioqL/&#10;kZGR/21tbf9ISEj/bW1t/9TU1P/u7u7/0tLS/29vb/9LS0v/hYWF/6qqqv+oqKj/gICA/01NTf9r&#10;a2v/zc3O/+7u7v/q6ur/6urq/+rq6v/q6ur/6urq/+rq6v+9vb7/S0tL/4GBgf/o6Oj/6+vr/+rq&#10;6v/T09P/XFxc/2RkZP/m5ub/6+vr/+rq6v/c3Nz/dHR0/1lZWf/R0dH/7u7u/+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zs7P/r&#10;6+v/6urq/+3t7f/w8PD/7+/v/93d3f+Ghob/Pz8//5mZmf/m5ub/mJiY/z8/P/+MjIz/9fX1//T0&#10;9P/v7+//5ubm/5iYmP9BQUH/ioqK/+np6f/r6+v/6urq/+rq6v/q6ur/6urq/+rq6v+9vb7/SkpK&#10;/4uLi//r6+v/6+vr/+rq6v/T09P/XV1d/2lpaf/o6Oj/6+vr/+rq6v/c3Nz/c3Nz/1lZWf/R0dH/&#10;7u7u/+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3t7e/6+vr/+8vLz/6urq/+rq6v/q6ur/6urq/+vr6/+7u7v/SUlJ/319ff/c3Nz/dXV1&#10;/01NTf++vr7//f39/+7u7v/q6ur/7Ozs/8nJyf9RUVH/cHBw/+Hh4f/s7Oz/6urq/+rq6v/q6ur/&#10;6urq/+rq6v+9vb7/SkpK/4yMjP/r6+v/6+vr/+rq6v/T09P/XV1d/2lpaf/o6Oj/6+vr/+rq6v/c&#10;3Nz/c3Nz/1lZWf/R0dH/7u7u/+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09PT/1dXV/9nZ2f/39/f/+3t7f/q6ur/6urq/+vr6/+5ubn/&#10;S0tL/4mJif/g4OD/enp6/05OTv++vr7//Pz8/+/v7//q6ur/7Ozs/8jIyP9UVFT/c3Nz/+Hh4f/s&#10;7Oz/6urq/+rq6v/q6ur/6urq/+rq6v+9vb7/SkpK/4yMjP/r6+v/6+vr/+rq6v/T09P/XV1d/2lp&#10;af/o6Oj/6+vr/+rq6v/c3Nz/c3Nz/1lZWf/R0dH/7u7u/+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3t7e/3l5ef9MTEz/tLS0/+zs7P/s&#10;7Oz/7Ozs/93d3f+FhYX/RERE/6urq//n5+f/l5eX/z8/P/+NjY3/9fX1/+/v7//s7Oz/5eXl/6Gh&#10;of9ERET/kZGR/+vr6//r6+v/6urq/+rq6v/q6ur/6urq/+rq6v+9vb7/SkpK/4yMjP/r6+v/6+vr&#10;/+rq6v/T09P/XV1d/2lpaf/o6Oj/6+vr/+rq6v/c3Nz/c3Nz/1lZWf/R0dH/7u7u/+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7m5&#10;uf9NTU3/VVVV/5aWlv+0tLT/qqqq/3V1df9DQ0P/dnZ2/9/f3//t7e3/zc3N/2NjY/9GRkb/iYmJ&#10;/7W1tf+zs7T/jY2N/05OTv9iYmL/0NDQ/+7u7v/q6ur/6urq/+rq6v/q6ur/6urq/+rq6/++vr7/&#10;SUlJ/4yMjP/r6+v/6+vr/+rq6v/T09P/XFxc/2lpaf/o6Oj/6+vr/+rq6v/c3Nz/c3Nz/1lZWf/R&#10;0dH/7u7u/+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bm5v+ysrL/YGBg/0dHR/9FRUX/SEhI/1JSUv+MjIz/1dXV/+7u7v/q6ur/&#10;7Ozs/8jIyP99fX3/S0tL/0ZGRv9GRkb/TExM/3d3d//IyMn/7e3t/+rq6v/q6ur/6urq/+rq6v/q&#10;6ur/6urq/+vr6//CwsL/Xl5e/5eXl//r6+v/6+vr/+rq6v/V1dX/bW1t/3h4eP/o6Oj/6+vr/+rq&#10;6v/d3d3/gYGB/2pqav/T09T/7u7u/+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np6f/m5ub/6urq/+rq6v/q&#10;6ur/6urq/+rq6v/q6ur/6urq/+rq6v/q6ur/6urq/+rq6v/q6ur/6urq/+rq6v/q6ur/7Ozs/+7u&#10;7v/v7+//7+/v/+3t7f/r6+v/6urq/+rq6v/q6ur/6urq/+rq6v/t7e3//Pz8//Hx8f/v7+//7u7u&#10;/+vr6//q6ur/6urq/+rq6v/q6ur/6urq/+rq6v/q6ur/6urq/+rq6v/q6ur/6+vr/+vr6//q6ur/&#10;6urq/+rq6v/q6ur/6+vr/+vr6//q6ur/6urq/+rq6v/q6ur/6+vr/+vr6//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np&#10;6f/i4uL/6enp/+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fn5//h4eH/6enp/+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bm5v/g4OD/5+fn/+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enp/+Xl5f/g4OD/5eXl/+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vr&#10;/+Xl5f/g4OD/4+Pj/+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s7Oz/5+fn/93d3f/Y2Nj/3t7e/+vr6//s7Oz/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Hx8f/f39//0NDQ/86Ojr/VFRU/5+fn//c3Nz/7e3t/+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enp/6qqqv8xMTH/AAAA/wAAAP8AAAD/AAAA&#10;/wkJCf9cXFz/1tbW/+3t7f/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r6+v/yMjI/zMzM/8AAAD/&#10;AAAA/wAAAP8AAAD/AAAA/wAAAP8MDAz/c3Nz/+rq6v/r6+v/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vr6//l&#10;5eX/hoaG/wAAAP8AAAD/AAAA/wAAAP8AAAD/AAAA/wAAAP8AAAD/HR0d/8PDw//v7+//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vr6//h4eH/VlZW/wAAAP8AAAD/AAAA/wAAAP8AAAD/AAAA/wAAAP8AAAD/ExMT&#10;/6Kiov/v7+//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vr6//g4OD/UlJS/wAAAP8AAAD/AAAA/wAAAP8AAAD/&#10;AAAA/wAAAP8AAAD/EhIS/52dnf/v7+//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vr6//i4uL/bW1t/wAAAP8A&#10;AAD/AAAA/wAAAP8AAAD/AAAA/wAAAP8AAAD/FxcX/7W1tf/v7+//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p6en/rq6u/w0NDf8AAAD/AAAA/wAAAP8AAAD/AAAA/wAAAP8GBgb/TExM/93d3f/t7e3/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r6+v/4eHh/3d3d/8ICAj/AgIC/wAAAP8AAAD/AAAA/wQEBP8jIyP/&#10;tbW1/+/v7//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7Ozs/+Dg4P+Li4v/LS0t/wAAAP8A&#10;AAD/BwcH/0pKSv+vr6//7+/v/+vr6//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7+/v//////&#10;//////////////////////////////////////////////////////7+/v//////////////////&#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zs&#10;7P/p6en/m5ub/wAAAP8CAgL/ExMT/6Wlpf/r6+v/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8PDw/+Xl5f/m5ub/5ubm/+bm5v/m5ub/5ubm/+bm5v/m5ub/5ubm/+bm5v/m5ub/5ubm/+bm&#10;5v/p6en//v7+////////////////////////////////////////////////////////////////&#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l5eX/lJSU/wUFBf8mJib/ERER/4qKiv/k5OT/6Ojo/+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6+vr/nJyc/1BQUP9UVFT/VFRU/1RUVP9UVFT/VFRU/1RUVP9UVFT/VFRU&#10;/1RUVP9UVFT/VFRU/1NTU/9tbW3/+fn5////////////////////////////////////////////&#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h4eH/fHx8/w0NDf9fX1//IiIi/2BgYP/g&#10;4OD/5ubm/+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6+vr/o6Oj/11dXf9iYmL/YmJi/2JiYv9iYmL/&#10;YmJi/2JiYv9iYmL/YmJi/2JiYv9iYmL/YWFh/2BgYP94eHj/+fn5////////////////////////&#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e3t7/ZWVl/xMT&#10;E/+NjY3/Ly8v/zs7O//a2tr/5ubm/+vr6//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8vLy/+vr6//r&#10;6+v/6+vr/+vr6//r6+v/6+vr/+vr6//r6+v/6+vr/+vr6//r6+v/6+vr/+vr6//u7u7//v7+////&#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a2tr/Tk5O/xgYGP+ysrL/R0dH/x0dHf/Dw8P/5ubm/+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R0dH/OTk5/yEhIf/Jycn/ampq/xMTE/+lpaX/6Ojo/+np6f/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np6f/CwsL/Li4u/z8/P//V1dX/i4uL/w8P&#10;D/+IiIj/6enp/+np6f/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np6f+ysrL/ISEh&#10;/1tbW//b29v/paWl/w4ODv9qamr/4ODg/+jo6P/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np6f+hoaH/Dg4O/3V1df/h4eH/uLi4/ygoKP9GRkb/1tbW/+fn5//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fn5/+VlZX/Dw8P/4yMjP/m5ub/ysrK/z8/P/8gICD/zMzM/+bm&#10;5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Li4v+CgoL/EhIS/6Ghof/r6+v/2NjY&#10;/1xcXP8VFRX/tLS0/+bm5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v7+//7+/v////////////39/f/5+fn/+vr6//39/f//////////////////////////&#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vr/9zc3P9ra2v/&#10;FRUV/7CwsP/s7Oz/3Nzc/35+fv8RERH/k5OT/+fn5//o6Oj/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4+Pj/29vb/+zs7P//////+vr6/8jIyP+Wlpb/n5+f/9fX1//8/Pz/&#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9XV1f9TU1P/HBwc/8DAwP/t7e3/39/f/56env8MDAz/cXFx/+bm5v/n5+f/6+vr/+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f39/+enp7/SUlJ/7+/v//8/Pz/x8fH/0tLS/86&#10;Ojr/QEBA/1dXV//Jycn/////////////////////////////////////////////////////////&#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9DQ0P88PDz/MDAw/8/Pz//t7e3/4uLi/7e3t/8SEhL/U1NT&#10;/9zc3P/o6Oj/6+vr/+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v7/7a2t/9DQ0P/eHh4/97e&#10;3v/39/f/fHx8/0pKSv+8vLz/y8vL/2RkZP9paWn/8fHx////////////////////////////////&#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Ojo/8fHx/8mJib/QEBA/9/f3//r6+v/&#10;5eXl/8fHx/89PT3/MzMz/8vLy//n5+f/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9/f3&#10;/3x8fP9mZmb/8fHx//7+/v/k5OT/UlJS/3x8fP//////+/v7/7Gxsf9JSUn/0tLS////////////&#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Ojo/7a2tv8V&#10;FRX/VFRU/+jo6P/q6ur/5+fn/9LS0v9gYGD/FxcX/7i4uP/o6Oj/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7u7u/2pqav+JiYn///////z8/P/ExMT/RERE/62trf///////f39/9DQ0P9H&#10;R0f/w8PD////////////////////////////////////////////////////////////////////&#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5ubm/6Ghof8QEBD/bW1t/+np6f/r6+v/6Ojo/9zc3P9+fn7/EhIS/6Ghof/m5ub/6enp&#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7+/v/21tbf+Ghob//f39//f39/+ZmZn/QUFB/9TU&#10;1P///////Pz8/8bGxv9ISEj/zMzM////////////////////////////////////////////////&#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5eXl/4uLi/8ODg7/hoaG/+rq6v/r6+v/6enp/+Dg4P+YmJj/&#10;Dg4O/3x8fP/j4+P/6Ojo/+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fn5/5CQkP9XV1f/0NDQ&#10;/8rKyv9VVVX/a2tr//Dw8P/8/Pz/5+fn/4GBgf9VVVX/4+Pj////////////////////////////&#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4+Pj/3h4eP8SEhL/nJyc/+3t7f/q&#10;6ur/6enp/+Hh4f+wsLD/FRUV/1ZWVv/g4OD/5ubm/+vr6//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v7+/9jY2P9dXV3/RERE/0RERP9ERET/sLCw//39/f/Kysr/ZGRk/0FBQf+enp7//v7+////////&#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r6+v/4ODg/2Nj&#10;Y/8VFRX/srKy/+/v7//q6ur/6urq/+Pj4//IyMj/LS0t/zY2Nv/U1NT/5ubm/+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r6+v/1tbW/1FRUf8XFxf/wcHB/+/v7//q6ur/6enp/+bm5v/Q0ND/Tk5O/xwcHP++vr7/&#10;5+fn/+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&#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zMzM/z09Pf8mJib/zMzM/+/v7//q6ur/6urq/+fn5//Y&#10;2Nj/dHR0/xMTE/+oqKj/6Ojo/+np6f/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6+vr/paWl/19fX/9xcXH/hYWF/7q6uv/6+vr/&#10;////////////////////////////////////////////////////////////////////////////&#10;////////////////////////////////////////////////////////////////////////////&#10;/////////Pz8/8bGxv9LS0v/b29v/6enp/+Kior/SEhI/6CgoP/9/f3/////////////////////&#10;/////////////v7+//b29v/g4OD/eHh4/1FRUf/o6Oj/////////////////////////////////&#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r6+v/wsLC/yoqKv9ERET/2NjY/+3t&#10;7f/q6ur/6urq/+np6f/e3t7/kpKS/w8PD/+Kior/5eXl/+jo6P/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5+fn/lZWV/z8/P/+L&#10;i4v/xMTE/3Z2dv/FxcX/////////////////////////////////////////////////////////&#10;////////////////////////////////////////////////////////////////////////////&#10;////////////////////////////8/Pz/3Nzc/9oaGj/7Ozs///////4+Pj/jo6O/1NTU//i4uL/&#10;///////////////////////////9/f3/2tra/4GBgf9cXFz/Pj4+/1lZWf/p6en/////////////&#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t7e3&#10;/w8PD/9XV1f/4eHh/+zs7P/q6ur/6urq/+np6f/h4eH/qKio/xEREf9nZ2f/39/f/+fn5//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n5+f/qKio/wsLC/9qamr/7Ozs/+vr6//q6ur/6urq/+np6f/l5eX/vr6+/y8vL/89&#10;PT3/19fX/+bm5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8/Pz/v7+//0JC&#10;Qv/Nzc3/////////////////5+fn/1RUVP+cnJz/////////////////////////////////////&#10;///////6+vr/oKCg/1VVVf/p6en/////////////////////////////////////////////////&#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l5eX/lZWV/w4ODv+AgID/7+/v/+rq6v/q6ur/6urq/+rq&#10;6v/m5ub/0NDQ/0ZGRv8ZGRn/xsbG/+bm5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PDw//z8&#10;/P/29vb/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z8/P/9PT0/+np6f/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u7u7/+fn5//n5+f/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np6f/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39/f//Pz8//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p6en/7e3t//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enp//Dw8P/+/v7/9vb2/+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8fHx/3Bw&#10;cP90dHT//Pz8////////////////////////////////////////////////////////////////&#10;////////////////////////////////////////////////////////////////////////////&#10;////////////////7Ozs/2ZmZv9/f3//9/f3//39/f/19fX/mpqa/1BQUP/i4uL///////39/f/z&#10;8/P/+Pj4///////////////////////6+vr/nJyc/1VVVf/p6en/////////////////////////&#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np6f/Dw8P/MzMz/z4+Pv/Y2Nj/&#10;7Ozs/+rq6v/q6ur/6urq/+rq6v/p6en/5eXl/8jIyP9AQED/IyMj/8jIyP/n5+f/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9/f3/4KCgv9xcXH/+Pj4////////////////////////////////////////////&#10;////////////////////////////////////////////////////////////////////////////&#10;////////////////////////////////////+/v7/7Kysv9LS0v/lZWV/8vLy/+pqan/TU1N/5mZ&#10;mf/9/f3//f39/9jY2P9lZWX/r6+v///////////////////////6+vr/m5ub/1RUVP/p6en/////&#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0&#10;tLT/IiIi/1paWv/g4OD/7Ozs/+rq6v/q6ur/6urq/+rq6v/q6ur/5+fn/9bW1v9cXFz/FRUV/7S0&#10;tP/m5ub/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&#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np6f+np6f/Dg4O/3Nzc//m5ub/6+vr/+rq6v/q6ur/6urq/+rq6v/q6ur/6enp&#10;/9zc3P99fX3/ERER/5SUlP/m5ub/6Ojo/+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v7+/+np6f+BgYH/V1dX/62t&#10;rf/T09P/2tra/9ra2v/a2tr/2tra/9nZ2f/e3t7//v7+////////////////////////////////&#10;////////////////////////////////////////////////////////////////////////////&#10;////////////////9PT0/97e3v/n5+f////////////////////////////9/f3//v7+////////&#10;/////////////////////v7+//39/f//////////////////////////////////////////////&#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fn5/+ZmZn/Dw8P/4yMjP/u7u7/6+vr/+rq6v/q6ur/&#10;6urq/+rq6v/q6ur/6enp/9/f3/+bm5v/DAwM/29vb//k5OT/5+fn/+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fn5&#10;/5SUlP9GRkb/PT09/z8/P/9MTEz/T09P/09PT/9PT0//T09P/05OTv9oaGj/+Pj4////////////&#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Li4v+FhYX/EhIS/52dnf/v&#10;7+//6urq/+rq6v/q6ur/6urq/+rq6v/q6ur/6enp/+Li4/+3t7f/FRUV/05OTv/f39//5ubm/+vr&#10;6//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v7/7Kysv+EhIT/ioqK/4qKiv+JiYn/iIiI/4iIiP+IiIj/iIiI/4iIiP+Z&#10;mZn/+/v7////////////////////////////////////////////////////////////////////&#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93d&#10;3f9vb2//FBQU/62trf/v7+//6urq/+rq6v/q6ur/6urq/+rq6v/q6ur/6enp/+Tk5P/Jycn/ODg4&#10;/zQ0NP/Ly8v/5ubm/+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v7/////////////////////////////////////////////////////&#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vr/9nZ2f9VVVX/GRkZ/7+/v//u7u7/6urq/+rq6v/q6ur/6urq/+rq6v/q6ur/&#10;6enp/+fn5//S0tL/XV1d/xgYGP+2trb/6Ojo/+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7+/v/+/v7//v7+//7+/v/+/v7///////Pz8//Z2dn/+vr6////////////////////////////&#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9PT0/8/Pz//IyMj/8/Pz//t7e3/6urq/+rq6v/q&#10;6ur/6urq/+rq6v/q6ur/6urq/+jo6P/a2tr/fn5+/xISEv+goKD/5+fn/+np6f/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7+/v/8PDw/+bm5v/n5+f/5+fn/+bm5v/n5+f/5OTk/7Ozs/9bW1v/4eHh////////&#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8rKyv8rKyv/Nzc3/9/f&#10;3//r6+v/6urq/+rq6v/q6ur/6urq/+rq6v/q6ur/6urq/+np6f/g4OD/mJiY/w4ODv9+fn7/4uLi&#10;/+jo6P/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b29v+srKz/aWlp/2BgYP9fX1//X19f/19fX/9gYGD/X19f/05O&#10;Tv9ZWVn/5eXl////////////////////////////////////////////////////////////////&#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7m5uf8hISH/T09P/+Xl5f/r6+v/6urq/+rq6v/q6ur/6urq/+rq6v/q6ur/6urq/+np6f/i4uL/&#10;r6+v/x0dHf9WVlb/39/f/+bm5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Pz8/7+/v/9CQkL/WVlZ/25ubv9HR0f/U1NT&#10;/3V1df9eXl7/QkJC/1hYWP/BwcH/////////////////////////////////////////////////&#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Ojo/6ioqP8RERH/aWlp/+fn5//r6+v/6urq/+rq6v/q6ur/6urq/+rq6v/q&#10;6ur/6urq/+rq6v/k5OT/xsbG/zExMf8yMjL/1dXV/+bm5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9/f3/4KCgv9aWlr/&#10;4eHh//Hx8f+SkpL/b29v//Hx8f/t7e3/t7e3/1xcXP/Nzc3/////////////////////////////&#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r6+v/5+fn/5eXl/8ODg7/gYGB/+np6f/r6+v/6urq/+rq&#10;6v/q6ur/6urq/+rq6v/q6ur/6urq/+rq6v/l5eX/1NTU/05OTv8YGBj/vLy8/+bm5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7+/v/2xsbP+Hh4f///////z8/P+6urv/WVlZ/+Tk5P//////+fn5/42Njf9ubm7/9/f3////&#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5eXl/4eHh/8RERH/mpqa&#10;/+zs7P/q6ur/6urq/+rq6v/q6ur/6urq/+rq6v/q6ur/6urq/+rq6v/n5+f/2dnZ/3Jycv8SEhL/&#10;nZ2d/+jo6P/p6en/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7u7u/2lpaf+JiYn///////39/f/Kysr/Tk5O/9TU1P///////Pz8&#10;/729vf9JSUn/19fX////////////////////////////////////////////////////////////&#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r6+v/&#10;4ODg/3R0dP8UFBT/ra2t/+/v7//q6ur/6urq/+rq6v/q6ur/6urq/+rq6v/q6ur/6urq/+rq6v/p&#10;6en/3t7e/5SUlP8NDQ3/fn5+/+bm5v/o6Oj/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9vb2/319ff9nZ2f/7u7u//z8/P/c3Nz/&#10;UVFR/7a2tv/9/f3/+/v7/7q6uv9ISEj/yMjI////////////////////////////////////////&#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r6+v/2NjY/2BgYP8WFhb/u7u7/+/v7//q6ur/6urq/+rq6v/q6ur/6urq/+rq&#10;6v/q6ur/6urq/+rq6v/p6en/4uLi/6qqqv8PDw//X19f/9/f3//o6Oj/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v7/7W1tf9D&#10;Q0P/eXl5/9LS0v/09PT/a2tr/2dnZ//R0dH/1dXV/3Nzc/9QUFD/3t7e////////////////////&#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r6+v/z8/P/0hISP8mJib/yMjI/+/v7//q6ur/6urq&#10;/+rq6v/q6ur/6urq/+rq6v/q6ur/6urq/+rq6v/p6en/5OTk/729vf8uLi7/PT09/9PT0//n5+f/&#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Ly8v+ampr/TU1N/6CgoP/8/Pz/ubm5/0FBQf9GRkb/Tk5O/0FBQf+Xl5f//Pz8&#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yMjI/y8vL/8/Pz//&#10;1tbW/+3t7f/q6ur/6urq/+rq6v/q6ur/6urq/+rq6v/q6ur/6urq/+rq6v/q6ur/5+fn/87Ozv9I&#10;SEj/Ghoa/8XFxf/m5ub/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z8/P/7+/v/4eHh/+Hh4f//////+vr6/7e3t/98fHz/&#10;eXl5/6ampv/y8vL/////////////////////////////////////////////////////////////&#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p&#10;6en/vb29/xQUFP9RUVH/4uLi/+zs7P/q6ur/6urq/+rq6v/q6ur/6urq/+rq6v/q6ur/6urq/+rq&#10;6v/p6en/6Ojo/9nZ2f9lZWX/FBQU/6qqqv/m5ub/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fn5/8bGxv/BwcH/+vr6////////&#10;///////////////7+/v/+Pj4////////////////////////////////////////////////////&#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n5+f/qqqq/woKCv9kZGT/7Ozs/+rq6v/q6ur/6urq/+rq6v/q6ur/6urq&#10;/+rq6v/q6ur/6urq/+rq6v/q6ur/6Ojo/93d3f+Hh4f/Dw8P/4mJif/n5+f/6Ojo/+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8PDw/2xs&#10;bP9JSUn/5ubm////////////////////////////////////////////////////////////////&#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m5ub/lpaW/w0NDf99fX3/7Ozs/+rq6v/q6ur/&#10;6urq/+rq6v/q6ur/6urq/+rq6v/q6ur/6urq/+rq6v/q6ur/6enp/+Dg4P+mpqb/CwsL/2ZmZv/k&#10;5OT/5+fn/+vr6//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v7/6qqqv9GRkb/u7u7//v7+//+/v7//v7+//7+/v/+/v7//v7+//7+/v/+/v7/&#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k5OT/gICA/xAQEP+U&#10;lJT/7e3t/+rq6v/q6ur/6urq/+rq6v/q6ur/6urq/+rq6v/q6ur/6urq/+rq6v/q6ur/6enp/+Pj&#10;4/+9vb3/IiIi/0hISP/X19f/5+fn/+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np6f+Ghob/Wlpa/7e3t//d3d3/5OTk/+Pj4//j&#10;4+P/4+Pj/+Pj4//n5+f//v7+////////////////////////////////////////////////////&#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h4eH/bGxs/xQUFP+qqqr/7e3t/+rq6v/q6ur/6urq/+rq6v/q6ur/6urq/+rq6v/q6ur/6urq&#10;/+rq6v/q6ur/6enp/+Xl5f/Kysr/SEhI/ygoKP/ExMT/6Ojo/+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&#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d3d3/VlZW/xcXF/+/v7//7u7u/+rq6v/q6ur/6urq/+rq6v/q6ur/&#10;6urq/+rq6v/q6ur/6urq/+rq6v/q6ur/6urq/+fn5//W1tb/aWlp/xUVFf+xsbH/5+fn/+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&#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vr6//R0dH/RUVF/x4eHv/Nzc3/7e3t/+rq6v/q&#10;6ur/6urq/+rq6v/q6ur/6urq/+rq6v/q6ur/6urq/+rq6v/q6ur/6urq/+np6f/e3t7/h4eH/xER&#10;Ef+VlZX/5ubm/+np6f/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&#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FxcX/NTU1/zg4&#10;OP/T09P/7e3t/+rq6v/q6ur/6urq/+rq6v/q6ur/6urq/+rq6v/q6ur/6urq/+rq6v/q6ur/6urq&#10;/+np6f/h4eH/np6e/xAQEP9xcXH/4eHh/+fn5//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&#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4uLn/IiIi/1BQUP/d3d3/7e3t/+rq6v/q6ur/6urq/+rq6v/q6ur/6urq/+rq6v/q6ur/&#10;6urq/+rq6v/q6ur/6urq/+np6f/i4uL/ubm5/yEhIf9KSkr/39/f/+bm5v/r6+v/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&#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np6f+rq6v/DAwM/2VlZf/m5ub/6+vr/+rq6v/q6ur/6urq/+rq6v/q&#10;6ur/6urq/+rq6v/q6ur/6urq/+rq6v/q6ur/6urq/+rq6v/l5eX/y8vL/zc3N/8sLCz/0NDQ/+bm&#10;5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&#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fn5/+dnZ3/DQ0N/3l5ef/v7+//6urq/+rq&#10;6v/q6ur/6urq/+rq6v/q6ur/6urq/+rq6v/q6ur/6urq/+rq6v/q6ur/6urq/+np6f/n5+f/09PT&#10;/1tbW/8YGBj/tra2/+fn5//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&#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Pj4/+JiYn/Dw8P&#10;/42Njf/v7+//6urq/+rq6v/q6ur/6urq/+rq6v/q6ur/6urq/+rq6v/q6ur/6urq/+rq6v/q6ur/&#10;6urq/+rq6v/o6Oj/2tra/35+fv8SEhL/oKCg/+jo6P/p6en/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&#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9/f3/9xcXH/ExMT/6Kiov/v7+//6urq/+rq6v/q6ur/6urq/+rq6v/q6ur/6urq/+rq6v/q&#10;6ur/6urq/+rq6v/q6ur/6urq/+rq6v/p6en/4ODg/5qamv8PDw//gYGB/+Pj4//o6Oj/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vr6//r6+v/7Ozs/+vr6//r&#10;6+v/6urq/+rq6v/q6ur/6urq/+rq6v/q6ur/6urq/+vr6//r6+v/6+vr/+vr6//q6ur/6urq/+rq&#10;6v/q6ur/6urq/+rq6v/q6ur/6urq/+vr6//r6+v/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&#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9vb2/9aWlr/FhYW/7e3t//u7u7/6urq/+rq6v/q6ur/6urq/+rq&#10;6v/q6ur/6urq/+rq6v/q6ur/6urq/+rq6v/q6ur/6urq/+rq6v/p6en/4uLi/66urv8cHBz/W1tb&#10;/9vb2//n5+f/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7Ozs/+bm&#10;5v/Y2Nj/ysrK/9DQ0P/b29v/6Ojo/+zs7P/q6ur/6urq/+rq6v/r6+v/6enp/97e3v/R0dH/zc3N&#10;/9nZ2f/o6Oj/6+vr/+rq6v/q6ur/6urq/+rq6v/r6+v/6urq/9zc3P/Q0ND/0NDQ/+Tk5P/6+vr/&#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&#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9fX1/9DQ0P/HBwc/8zMzP/t7e3/6urq&#10;/+rq6v/q6ur/6urq/+rq6v/q6ur/6urq/+rq6v/q6ur/6urq/+rq6v/q6ur/6urq/+rq6v/p6en/&#10;5OTk/8TExP82Njb/MzMz/9PT0//m5ub/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t7e3/19fX/4+Pj/9WVlb/SEhI/0lJSf9bW1v/kZGR/9bW1v/q6ur/6urq/+vr6//l5eX/&#10;pKSk/2ZmZv9MTEz/SEhI/1lZWf+ampr/3d3d/+rq6v/q6ur/6urq/+zs7P/j4+P/pqam/2BgYP9K&#10;Skr/R0dH/2lpaf+8vLz/7+/v/+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&#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8rKyv8zMzP/&#10;LCws/9vb2//r6+v/6urq/+rq6v/q6ur/6urq/+rq6v/q6ur/6urq/+rq6v/q6ur/6urq/+rq6v/q&#10;6ur/6urq/+rq6v/q6ur/5+fn/9TU1P9PT0//FxcX/7+/v//m5ub/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zs7P/i4uL/fX19/0FBQf9paWn/kZGR/5aWlv9mZmb/PT09/35+fv/d&#10;3d3/7Ozs/+rq6v+Xl5f/RUVF/2BgYP+QkJD/l5eX/2xsbP9AQED/jIyM/+Hh4f/q6ur/6urq/+rq&#10;6v+bm5v/QkJC/15eXv+Ojo7/jIyM/1lZWf9ISEj/q6ur/+np6f/q6ur/6urq/+rq6v/q6ur/6urq&#10;/+rq6v/q6ur/6urq/+vr6//q6ur/6urq/+vr6//r6+v/6+vr/+rq6v/q6ur/6urq/+rq6v/r6+v/&#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&#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7q6uv8nJyf/TU1N/+Hh4f/r6+v/6urq/+rq6v/q6ur/6urq/+rq6v/q6ur/6urq/+rq&#10;6v/q6ur/6urq/+rq6v/q6ur/6urq/+rq6v/q6ur/5+fn/9ra2v9ycnL/EhIS/6CgoP/n5+f/6enp&#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v7/+5ubn/R0dH/319ff/b29v/7u7u/+/v&#10;7//a2tr/bm5u/0xMTP/AwMD/7e3t/8rKyv9QUFD/bW1t/9DQ0P/t7e3/8PDw/+Hh4f94eHj/TU1N&#10;/7q6uv/q6ur/7+/v/8jIyP9SUlL/YGBg/83Nzf/t7e3/8fHx/8rKy/9XV1f/YGBg/9LS0v/r6+v/&#10;6urq/+rq6v/q6ur/6urq/+rq6v/q6ur/6urq/+np6f/r6+v/7Ozs/+jo6P/g4OD/5ubm/+vr6//r&#10;6+v/7e3t/+np6f/i4uL/6Ojo/+3t7f/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&#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6mpqf8TExP/Z2dn/+Xl5f/r6+v/6urq/+rq6v/q6ur/6urq&#10;/+rq6v/q6ur/6urq/+rq6v/q6ur/6urq/+rq6v/q6ur/6urq/+rq6v/q6ur/6enp/97e3v+Tk5P/&#10;DQ0N/35+fv/n5+f/6Ojo/+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zs7P+bm5v/SkpK&#10;/7e3t//q6ur/6urq/+rq6v/v7+//l5eX/0lJSf+vr6//7e3t/6Ojo/9GRkb/qKio/+rq6v/r6+v/&#10;6urq/+/v7/+3t7f/RUVF/4uLi//l5eX/8PDw/5aWlv8/Pz//oKCg/+jo6P/q6ur/6urq//Ly8v+R&#10;kZH/Q0ND/7Kysv/q6ur/6urq/+rq6v/q6ur/6urq/+rq6v/v7+//xMTE/4uLi//Dw8P/wcHB/4WF&#10;hf9vb2//fHx8/729vf/o6Oj/v7/A/4qKiv9ycnL/gICA/7e3t//m5ub/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&#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Ojo/5ubm/8ODg7/gICA/+jo6P/r6+v/&#10;6urq/+rq6v/q6ur/6urq/+rq6v/q6ur/6urq/+rq6v/q6ur/6urq/+rq6v/q6ur/6urq/+rq6v/q&#10;6ur/6enp/+Hh4f+tra3/DQ0N/19fX//g4OD/5+fn/+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&#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5eXl/4yMjP8R&#10;ERH/l5eX/+3t7f/r6+v/6urq/+rq6v/q6ur/6urq/+rq6v/q6ur/6urq/+rq6v/q6ur/6urq/+rq&#10;6v/q6ur/6urq/+rq6v/q6ur/6enp/+Pj4/++vr7/LS0t/z8/P//R0dH/5+fn/+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&#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r6+v/4ODg/3h4eP8TExP/qamp/+/v7//q6ur/6urq/+rq6v/q6ur/6urq/+rq6v/q6ur/6urq&#10;/+rq6v/q6ur/6urq/+rq6v/q6ur/6urq/+rq6v/q6ur/6enp/+bm5v/Ozs7/SEhI/xsbG//Dw8P/&#10;5+fn/+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v7//Nzc3/Y2Nj&#10;/0BAQP84ODj/Wlpa/8DAwP/q6ur/7u7u/729vf9KSkr/fn5+/9vb2//s7Oz/7Ozs/+Dg4P9+fn7/&#10;QEBA/2JiYv/W1tb/29vb/11dXf9gYGD/0NDQ/+vr6//q6ur/6urq//X19f/Nzc3/UVFR/3p6ev/h&#10;4eH/6urq/+rq6v/q6ur/6urq/+rq6v/w8PD/qqqq/0VFRf95eXn/4uLi/+3t7f/v7+//xcXF/0tL&#10;S/9oaGj/2dnZ/+/v7//v7+//2NjY/15eXv9vb2//2NjY/+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&#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r6+v/2NjY/2FhYf8WFhb/uLi4/+/v7//q6ur/6urq/+rq6v/q6ur/&#10;6urq/+rq6v/q6ur/6urq/+rq6v/q6ur/6urq/+rq6v/q6ur/6urq/+rq6v/q6ur/6urq/+fn5//Z&#10;2dn/ZWVl/xQUFP+srKz/5ubm/+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3t7f/b29v/qKio/5WVlf91dXX/SkpK/15eXv/Gxsb/7Ozs/+Xl5f+EhIT/RUVF/3Z2dv+l&#10;paX/qKio/3d3d/9QUFD/RkZG/2pqav/Z2dn/29vb/1tbW/9kZGT/0tLS/+vr6//q6ur/6urq//X1&#10;9f/Pz8//UVFR/319ff/h4eH/6urq/+rq6v/q6ur/6urq/+rq6v/w8PD/qqqq/0ZGRv+YmJj/5ubm&#10;/+rq6v/u7u7/ysrK/0lJSf97e3v/4+Pj/+vr6//u7u7/19fX/2BgYP9sbGz/1tbW/+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&#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09PT/0hISP8jIyP/x8fH/+7u7v/q&#10;6ur/6urq/+rq6v/q6ur/6urq/+rq6v/q6ur/6urq/+rq6v/q6ur/6urq/+rq6v/q6ur/6urq/+rq&#10;6v/q6ur/6urq/+np6f/d3d3/hYWF/w8PD/+Kior/5ubm/+jo6P/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&#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y8vL/zEx&#10;Mf85OTn/1tbW/+zs7P/q6ur/6urq/+rq6v/q6ur/6urq/+rq6v/q6ur/6urq/+rq6v/q6ur/6urq&#10;/+rq6v/q6ur/6urq/+rq6v/q6ur/6urq/+np6f/g4OD/oqKi/w4ODv9kZGT/4+Pj/+fn5//r6+v/&#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&#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p6en/wcHB/xwcHP9ISEj/4+Pj/+vr6//q6ur/6urq/+rq6v/q6ur/6urq/+rq6v/q6ur/&#10;6urq/+rq6v/q6ur/6urq/+rq6v/q6ur/6urq/+rq6v/q6ur/6urq/+rq6v/j4+P/vb29/yEhIf9F&#10;RUX/29vb/+bm5v/r6+v/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vr/+Xl5f9kZGT/Wlpa/8/Pz//s7Oz/&#10;6urq/+rq6v/v7+//zMzM/1RUVP91dXX/3d3d/9DQ0P+qqqr/0NDQ/+zs7P/w8PD/7+/v/+/v7/+g&#10;oKD/S0tL/6+vr//p6en/7Ozs/5CQkP9BQUH/rq6u/+np6f/q6ur/6+vr//T09P+Xl5f/RkZG/7e3&#10;t//r6+v/6urq/+rq6v/q6ur/6urq/+rq6v/w8PD/qqqq/0ZGRv+lpaX/6Ojo/+rq6v/u7u7/ysrK&#10;/0pKSv+BgYH/5eXl/+vr6//u7u7/19fX/2BgYP9sbGz/1tbW/+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&#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n5+f/q6ur/xAQEP9gYGD/6enp/+rq6v/q6ur/6urq/+rq6v/q&#10;6ur/6urq/+rq6v/q6ur/6urq/+rq6v/q6ur/6urq/+rq6v/q6ur/6urq/+rq6v/q6ur/6urq/+np&#10;6f/l5eX/zc3N/0RERP8oKCj/xMTE/+bm5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vr/+rq6v+M&#10;jIz/R0dH/6Kiov/l5eX/6+vr/+zs7P/p6en/m5ub/0FBQf+VlZX/5+fn/7i4uP9AQED/i4uL/+Tk&#10;5P/t7e3/7Ozs/9bW1v9kZGT/ZmZm/9XV1f/q6ur/7+/v/76+vv9OTk7/dHR0/9ra2v/s7Oz/7Ozs&#10;/83Nzf9eXl7/ZmZm/9PT0//r6+v/6urq/+rq6v/q6ur/6urq/+rq6v/w8PD/qqqq/0ZGRv+lpaX/&#10;6Ojo/+rq6v/u7u7/ysrK/0pKSv+BgYH/5eXl/+vr6//u7u7/19fX/2BgYP9ra2v/1tbW/+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&#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m5ub/l5eX/w4ODv95eXn/6urq/+vr&#10;6//q6ur/6urq/+rq6v/q6ur/6urq/+rq6v/q6ur/6urq/+rq6v/q6ur/6urq/+rq6v/q6ur/6urq&#10;/+rq6v/q6ur/6urq/+np6f/n5+f/1NTU/2dnZ/8VFRX/r6+v/+jo6P/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&#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h4eH/b29v/xMTE/+np6f/7e3t/+rq6v/q6ur/6urq/+rq6v/q6ur/6urq/+rq6v/q&#10;6ur/6urq/+rq6v/q6ur/6urq/+rq6v/q6ur/6urq/+rq6v/q6ur/6urq/+rq6v/p6en/4eHh/56e&#10;nv8QEBD/c3Nz/+Dg4P/o6Oj/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&#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vr6//d3d3/W1tb/xYWFv+7u7v/7u7u/+rq6v/q6ur/6urq/+rq&#10;6v/q6ur/6urq/+rq6v/q6ur/6urq/+rq6v/q6ur/6urq/+rq6v/q6ur/6urq/+rq6v/q6ur/6urq&#10;/+rq6v/p6en/4uLi/7a2tv8kJCT/S0tL/9vb2//m5ub/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&#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vr6//S0tL/RkZG/x0dHf/Gxsb/7u7u&#10;/+rq6v/q6ur/6urq/+rq6v/q6ur/6urq/+rq6v/q6ur/6urq/+rq6v/q6ur/6urq/+rq6v/q6ur/&#10;6urq/+rq6v/q6ur/6urq/+rq6v/q6ur/5eXl/8zMzP85OTn/ICAg/8/P0P/l5eX/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5OTk/+Dg4P/f39//39/f/9/f3//f39//5ubm/+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&#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IyMj/&#10;Nzc3/zY2Nv/R0dH/7u7u/+rq6v/q6ur/6urq/+rq6v/q6ur/6urq/+rq6v/q6ur/6urq/+rq6v/q&#10;6ur/6urq/+rq6v/q6ur/6urq/+rq6v/q6ur/6urq/+rq6v/q6ur/5ubm/9XV1f9YWFj/FRUV/7S0&#10;tP/m5ub/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j4+P/4ODg/9/f3//f39//39/f/9/f3//f39//39/f/+np6f/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&#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8vLz/IyMj/01NTf/c3Nz/7e3t/+rq6v/q6ur/6urq/+rq6v/q6ur/6urq/+rq&#10;6v/q6ur/6urq/+rq6v/q6ur/6urq/+rq6v/q6ur/6urq/+rq6v/q6ur/6urq/+rq6v/q6ur/6Ojo&#10;/9ra2v9+fn7/ERER/5WVlf/o6Oj/6enp/+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Pj4//g4OD/39/f/9/f3//f39//39/f/9/f3//f&#10;39//39/f/+Hh4f/p6en/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&#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np6f+xsbH/CwsL/2JiYv/m5ub/6+vr/+rq6v/q6ur/6urq&#10;/+rq6v/q6ur/6urq/+rq6v/q6ur/6urq/+rq6v/q6ur/6urq/+rq6v/q6ur/6urq/+rq6v/q6ur/&#10;6urq/+rq6v/q6ur/6enp/9/f3/+bm5v/DAwM/3V1df/m5ub/6Ojo/+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4uLi/+Dg4P/f39//39/f/9/f&#10;3//f39//4ODg/+Dg4P/g4OD/4ODg/9/f3//k5OT/6enp/+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np6f/i4uL/4ODg&#10;/9/f3//f39//39/f/+Dg4P/g4OD/4uLi/+Hh4f/g4OD/4ODg/+Dg4P/g4OD/5ubm/+vr6//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enp/+Hh4f/g4OD/39/f/9/f3//f39//4ODg/93d3f/ExMT/q6ur/6+vr//MzMz/3d3d/+Dg4P/f&#10;39//4ODg/+np6f/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vb2/+mpqb/RERE/5mZmf/MzMz/0NDQ&#10;/8/Pz//Pz8//z8/P/8/Pz/+8vLz/TU1N/5qamv/Ozs7/0NDQ/9PT0//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Hh4f91dXX/EhIS/6CgoP/v7+//6urq/+rq6v/q6ur/6urq/+rq6v/q6ur/6urq&#10;/+rq6v/q6ur/6urq/+rq6v/q6ur/6urq/+rq6v/q6ur/6urq/+rq6v/q6ur/6urq/+rq6v/q6ur/&#10;6enp/+fn5//T09P/UlJS/xcXF/++vr7/5ubm/+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o6Oj/4eHh/+Dg4P/f39//39/f/9/f3//i4uL/xsbG/21tbf8tLS3/CwsL/w4O&#10;Dv8vLy//gICA/8/Pz//f39//4ODg/+Li4v/p6en/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ra2v+/v7//&#10;gYGB/8LCwv/a2tr/2tra/9ra2v/a2tr/2tra/9ra2v/MzMz/hISE/7W1tf/a2tr/2tra/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97e3v9eXl7/FRUV/7a2tv/t7e3/6urq/+rq6v/q6ur/&#10;6urq/+rq6v/q6ur/6urq/+rq6v/q6ur/6urq/+rq6v/q6ur/6urq/+rq6v/q6ur/6urq/+rq6v/q&#10;6ur/6urq/+rq6v/q6ur/6urq/+jo6P/c3Nz/cHBw/xISEv+hoaH/5ubm/+np6f/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jo6P/h4eH/4ODg/9/f3//f39//39/f/+Li4v/FxcX/R0dH&#10;/wYGBv8AAAD/AAAA/wAAAP8AAAD/AAAA/19fX//Ozs7/39/f/+Dg4P/l5eX/6enp/+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a2tr/29vb/9nZ2f/Y2Nj/2NjY/9jY2P/Y2Nj/2NjY/9jY2P/Z2dn/29vb/9nZ&#10;2f/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9nZ2f9ISEj/GBgY/8rKyv/t&#10;7e3/6urq/+rq6v/q6ur/6urq/+rq6v/q6ur/6urq/+rq6v/q6ur/6urq/+rq6v/q6ur/6urq/+rq&#10;6v/q6ur/6urq/+rq6v/q6ur/6urq/+rq6v/q6ur/6urq/+jo6P/e3t7/kJCQ/w4ODv9+fn7/5ubm&#10;/+jo6P/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Ojo/+Hh4f/f39//39/f/9/f3//f39//&#10;39/f/9/f3/9oaGj/CgoK/wAAAP8AAAD/AAAA/wAAAP8AAAD/AAAA/wAAAP+QkJD/3Nzc/+Dg4P/f&#10;39//5+fn/+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8vL&#10;y/85OTn/KSkp/9fX1//s7Oz/6urq/+rq6v/q6ur/6urq/+rq6v/q6ur/6urq/+rq6v/q6ur/6urq&#10;/+rq6v/q6ur/6urq/+rq6v/q6ur/6urq/+rq6v/q6ur/6urq/+rq6v/q6ur/6urq/+np6f/h4eH/&#10;rq6u/w0NDf9cXFz/4+Pj/+fn5//r6+v/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o6Oj/4eHh/9/f3//f&#10;39//39/f/9/f3//f39//4eHh/8jIyP8fHx//AAAA/wAAAP8AAAD/AAAA/wAAAP8AAAD/AAAA/wAA&#10;AP9KSkr/0NDQ/+Dg4P/f39//4ODg/+np6f/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7y8vP8qKir/TExM/93d3f/s7Oz/6urq/+rq6v/q6ur/6urq/+rq6v/q6ur/&#10;6urq/+rq6v/q6ur/6urq/+rq6v/q6ur/6urq/+rq6v/q6ur/6urq/+rq6v/q6ur/6urq/+rq6v/q&#10;6ur/6urq/+np6f/k5OT/wsLC/ywsLP8+Pj7/0tLS/+fn5//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jo&#10;6P/g4OD/39/f/9/f3//f39//39/f/9/f3//f39//4+Pj/7S0tP8VFRX/AAAA/wAAAP8AAAD/AAAA&#10;/wAAAP8AAAD/AAAA/wAAAP8rKyv/ysrK/+Dg4P/f39//39/f/+Li4v/p6en/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6ysrP8VFRX/ZWVl/+Li4v/s7Oz/6urq/+rq6v/q&#10;6ur/6urq/+rq6v/q6ur/6urq/+rq6v/q6ur/6urq/+rq6v/q6ur/6urq/+rq6v/q6ur/6urq/+rq&#10;6v/q6ur/6urq/+rq6v/q6ur/6urq/+np6f/m5ub/z8/P/1FRUf8dHR3/v7+//+jo6P/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5+fn/+Dg4P/f39//39/f/9/f3//f39//39/f/9/f3//f39//4+Pj/7e3t/8XFxf/&#10;AAAA/wAAAP8AAAD/AAAA/wAAAP8AAAD/AAAA/wAAAP8xMTH/y8vL/+Dg4P/f39//39/f/9/f3//l&#10;5eX/6enp/+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m5ub/4ODg/9/f3//f39//39/f/9/f3//f39//39/f/9/f3//f&#10;39//4eHh/9HR0f81NTX/BAQE/wAAAP8AAAD/AAAA/wAAAP8AAAD/AAAA/wEBAf9cXFz/1dXV/+Dg&#10;4P/f39//39/f/9/f3//f39//5+fn/+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bm5v/g4OD/39/f/9/f3//f39//39/f/9/f&#10;3//f39//39/f/9/f3//f39//4ODg/+Dg4P9oaGj/CgoK/wAAAP8AAAD/AAAA/wAAAP8AAAD/AAAA&#10;/xQUFP+mpqb/39/f/+Dg4P/f39//39/f/9/f3//f39//4ODg/+np6f/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5eXl/+Dg4P/f39//39/f&#10;/9/f3//f39//39/f/9/f3//f39//39/f/9/f3//g4OD/4ODg/5ubm/8jIyP/CwsL/wgICP8FBQX/&#10;AgIC/wICAv8FBQX/AgIC/0JCQv/Nzc3/39/f/+Dg4P/f39//39/f/9/f3//f39//39/f/+Pj4//p&#10;6en/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l5eX/&#10;4ODg/9/f3//f39//39/f/9/f3//f39//39/f/9/f3//f39//39/f/+Dg4P/g4OD/mJiY/xgYGP8X&#10;Fxf/jY2N/5SUlP9XV1f/MjIy/zY2Nv9cXFz/NjY2/wwMDP+Hh4f/2tra/+Dg4P/g4OD/39/f/9/f&#10;3//f39//39/f/9/f3//m5ub/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Xl5f/g4OD/39/f/9/f3//f39//39/f/9/f3//f39//39/f/9/f3//f39//4ODg/9/f&#10;3/+SkpL/FBQU/x4eHv+cnJz/3t7e/+Xl5f/c3Nz/0NDQ/9DQ0P/j4+P/tra2/yMjI/8hISH/rKys&#10;/9/f3//g4OD/4ODg/9/f3//f39//39/f/9/f3//f39//6enp/+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5eXl/+Dg4P/f39//39/f/9/f3//f39//39/f/9/f3//f39//39/f&#10;/9/f3//h4eH/3d3d/4iIiP8SEhL/JSUl/6Ghof/f39//4ODg/9/f3//f39//4eHh/+Hh4f/g4OD/&#10;5OTk/5SUlP8WFhb/Q0ND/8TExP/f39//4ODg/9/f3//f39//39/f/9/f3//f39//4eHh/+np6f/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l5eX/4ODg/9/f3//f39//39/f/9/f3//f39//&#10;39/f/9/f3//f39//39/f/+Dg4P/b29v/hoaG/xEREf8mJib/oqKi/9/f3//g4OD/39/f/9/f3//f&#10;39//39/f/9/f3//f39//39/f/93d3f9oaGj/DAwM/2lpaf/U1NT/4ODg/+Dg4P/f39//39/f/9/f&#10;3//f39//39/f/+Tk5P/p6en/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r6+v/6+vr/+zs7P/s7Oz/7Ozs/+rq6v/q6ur/&#10;6urq/+rq6v/r6+v/6+vr/+zs7P/s7Oz/7Ozs/+zs7P/s7Oz/7Ozs/+zs7P/s7Oz/7Ozs/+rq6v/q&#10;6ur/6urq/+vr6//t7e3/7Ozs/+3t7f/s7Oz/6+vr/+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Xl5f/g4OD/39/f/9/f3//f&#10;39//39/f/9/f3//f39//39/f/9/f3//f39//4eHh/9nZ2f99fX3/ERER/zAwMP+qqqr/39/f/+Dg&#10;4P/f39//39/f/9/f3//f39//39/f/9/f3//f39//39/f/+Li4v/MzMz/QUFB/woKCv+QkJD/29vb&#10;/+Dg4P/g4OD/39/f/9/f3//f39//39/f/9/f3//m5ub/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g4OD/y8vL/7y8vP+/&#10;v7//zc3O/+Hh4f/r6+v/6urq/+vr6//i4uL/0tLS/8/Pz//Pz8//z8/P/8/Pz//Pz8//z8/P/8/P&#10;z//Nzc3/29vb/+np6f/q6ur/6+vr/+Hh4f/MzMz/vr6+/8PDw//X19f/6Ojo/+vr6//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5OTk/+Dg&#10;4P/f39//39/f/9/f3//f39//39/f/9/f3//f39//39/f/9/f3//h4eH/19fX/3Nzc/8PDw//Nzc3&#10;/7Kysv/g4OD/4ODg/9/f3//f39//39/f/9/f3//f39//39/f/9/f3//f39//39/f/9/f3//j4+P/&#10;rq6u/x0dHf8pKSn/srKy/97e3v/g4OD/4ODg/9/f3//f39//39/f/9/f3//f39//6enp/+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r6+v/6urq/8fH&#10;x/+AgID/S0tL/0FBQf9DQ0P/TU1N/3p6ev/V1dX/6enp/+7u7v+3t7f/YGBg/0xMTP9NTU3/TU1N&#10;/01NTf9NTU3/Tk5O/09PT/9JSUn/lpaW/+Dg4P/u7u7/zc3N/39/f/9MTEz/QUFB/0NDQ/9gYGD/&#10;q6ur/+Pj4//r6+v/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j4+P/4ODg/9/f3//f39//39/f/9/f3//f39//39/f/9/f3//f39//39/f/+Hh4f/U1NT/&#10;bW1t/w8PD/88PDz/uLi4/+Hh4f/g4OD/39/f/9/f3//f39//39/f/9/f3//f39//39/f/9/f3//f&#10;39//39/f/9/f3//f39//4+Pj/4yMjP8UFBT/S0tL/8jIyP/f39//4ODg/9/f3//f39//39/f/9/f&#10;3//f39//4uLi/+np6f/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t7e3/1NTU/35+fv9KSkr/dHR0/6Kiov+np6f/enp6/0pKSv+SkpL/3t7e/+/v7//FxcX/&#10;iIiI/3t7e/97e3v/e3t7/3t7e/97e3v/e3t7/1lZWf9ERET/n5+f/+Tk5P/a2tr/dnZ2/0lJSf96&#10;enr/o6Oj/5eXl/9ZWVn/UFBQ/7Gxsf/m5ub/6+vr/+rq6v/q6ur/6urq/+rq6v/q6ur/6urq/+rq&#10;6v/q6ur/6urq/+rq6v/r6+v/7Ozs/+zs7P/q6ur/6urq/+vr6//r6+v/6+vr/+zs7P/4+Pj//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Pj4//g4OD/39/f/9/f3//f39//39/f/9/f3//f39//39/f/9/f3//f&#10;39//4uLi/9LS0v9paWn/Dw8P/0JCQv+7u7v/4eHh/+Dg4P/f39//39/f/9/f3//f39//39/f/9/f&#10;3//f39//39/f/9/f3//f39//39/f/9/f3//f39//39/f/9ra2v9hYWH/CwsL/3BwcP/V1dX/4ODg&#10;/+Dg4P/f39//39/f/9/f3//f39//39/f/+Xl5f/p6en/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t7e3/4+Pj/+Dg4P/f39//39/f/9/f3//f39//39/f/9/f&#10;3//f39//39/f/9/f3//i4uL/zc3N/2RkZP8PDw//SkpK/8HBwf/h4eH/4ODg/9/f3//f39//39/f&#10;/9/f3//f39//39/f/9/f3//f39//39/f/+Dg4P/g4OD/39/f/9/f3//f39//39/f/+Pj4//Gxsb/&#10;Ojo6/w0NDf+YmJj/3d3d/+Dg4P/g4OD/39/f/9/f3//f39//39/f/9/f3//m5ub/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zs7P/k5OT/nJyc/2NjY/+qqqr/6urq/+rq&#10;6v/s7Oz/5ubm/5ycnP9eXl7/wcHB/+np6f/s7Oz/6+vr/+vr6//r6+v/6+vr/+3t7f/c3Nz/d3d3&#10;/2lpaf/Hx8f/7Ozs/+Tk5P94eHj/VFRU/7u7u//p6en/6+vr/+zs7P/i4uL/dXV1/1hYWP/AwMD/&#10;6enp/+rq6v/q6ur/6urq/+rq6v/q6ur/6urq/6ioqP+Hh4f/wMDA/6SkpP9wcHD/YGBg/3Z2dv++&#10;vr7/3Nzc/6Ojo/9zc3P/ZWVl/3l5ef/BwcH/9vb2//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Ly8v/l5eX/4ODg/9/f3//f39//39/f&#10;/9/f3//f39//39/f/9/f3//f39//39/f/+Li4v/Ly8v/WFhY/w4ODv9NTU3/xsbG/+Hh4f/g4OD/&#10;39/f/9/f3//f39//39/f/9/f3//f39//39/f/9/f3//f39//4ODg/+Dg4P/g4OD/39/f/9/f3//f&#10;39//39/f/9/f3//k5OT/p6en/xkZGf8wMDD/t7e3/+Dg4P/g4OD/4ODg/9/f3//f39//39/f/9/f&#10;3//g4OD/6enp/+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vr6//n5+f/ysrK&#10;/7m5uf/V1dX/6+vr/+3t7f/t7e3/2NjY/4ODg/9ubm7/zMzM/+rq6v/q6ur/6urq/+rq6v/q6ur/&#10;6+vr/+rq6v+fn5//VFRU/6SkpP/k5OX/7+/v/9LS0v9lZWX/aGho/87Ozv/r6+v/6urq/+rq6v/r&#10;6+v/j4+P/1BQUP+srKz/5ubm/+vr6//q6ur/6urq/+rq6v/q6ur/6urq/4qKiv9RUVH/Z2dn/15e&#10;Xv90dHT/bW1t/0VFRf9jY2P/d3d3/11dXf9vb2//ampq/0ZGRv9dXV3/zMzM/+/v7//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Xl5f/h4eH/&#10;39/f/9/f3//f39//39/f/9/f3//f39//39/f/9/f3//f39//4+Pj/8nJyv9UVFT/Dg4O/05OTv/G&#10;xsb/4ODg/+Dg4P/f39//39/f/9/f3//f39//39/f/9/f3//f39//39/f/9/f3//i4uL/6Ojo/+bm&#10;5v/g4OD/4ODg/9/f3//f39//39/f/9/f3//f39//4ODg/4KCgv8RERH/WFhY/87Ozv/f39//4ODg&#10;/9/f3//f39//39/f/9/f3//f39//4uLi/+np6f/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m&#10;5ub/4eHh/9/f3//f39//39/f/9/f3//f39//39/f/9/f3//f39//39/f/9/f3//j4+P/wsLC/0xM&#10;TP8NDQ3/W1tb/8vLy//h4eH/4ODg/9/f3//f39//39/f/9/f3//f39//39/f/9/f3//f39//39/f&#10;/+Li4v/p6en/6urq/+rq6v/j4+P/4ODg/+Dg4P/f39//39/f/9/f3//f39//4ODg/9fX1/9XV1f/&#10;CQkJ/4CAgP/Y2Nj/4ODg/+Dg4P/f39//39/f/9/f3//f39//39/f/+bm5v/p6en/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&#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&#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jo6P/n5+f/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&#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&#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&#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&#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Xl5f+Li4v/ERER/5WVlf/s7Oz/6+vr&#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enp/+Pj4//f39//&#10;39/f/9/f3//f39//4ODg/+Hh4f/m5ub/5ubm/+Li4v/f39//4ODg/+Tk5P/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vr/+Li4v94eHj/&#10;FBQU/6qqqv/v7+//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np6f/k5OT/39/f/9/f3//f39//39/f/9/f3//f39//39/f/9/f3//g4OD/4eHh/+jo&#10;6P/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vr/9jY2P9iYmL/FxcX/7i4uP/v7+//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p6en/5OTk/9/f3//f39//39/f/9/f3//f39//39/f&#10;/+Dg4P/g4OD/5ubm/+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9LS0v9LS0v/IiIi/8bGxv/v7+//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enp/+Tk5P/f39//&#10;39/f/9/f3//f39//39/f/+Dg4P/h4eH/6enp/+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8rKyv80NDT/PDw8/9PT1P/t7e3/&#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np6f/k5OT/39/f/9/f3//f39//4ODg/+Dg4P/n5+f/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8HBwf8b&#10;Gxv/Tk5O/+Li4v/r6+v/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p6en/5OTk/9/f3//f39//4ODg/+Pj4//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enp/7Gxsf8NDQ3/YGBg/+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enp/+Tk5P/g4OD/&#10;4eHh/+jo6P/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r6+v/6Ojo/5ycnP8MDAz/eHh4/+zs7P/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np6f/l5eX/5eXl/+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r6+v/5ubm/4iIiP8QEBD/kJCQ/+zs7P/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4+Pj/+Dg4P/f39//39/f/9/f3//b29v/W1tb&#10;/w4ODv+VlZX/3t7e/+Dg4P/g4OD/39/f/9/f3//f39//39/f/9/f3//f39//4+Pj/5ubm/8SEhL/&#10;TU1N/8/Pz//f39//39/f/9/f3//f39//39/f/+bm5v/p6en/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r6+v/5eXl/3R0&#10;dP8TExP/pqam/+3t7f/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np6f/l5eX/39/f/9/f3//f39//39/f/9/f3//g4OD/2dnZ/5SUlP9OTk7/3Nzc////////////&#10;///////////b29v/ampq/35+fv/k5OT/39/f/9/f3//f39//39/f/+Dg4P/h4eH/5+fn/+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r6+v/6Ojo/+Hh4f/g4OD/&#10;39/f/9/f3//l5eX/qamp/xsbG/9ISEj/ysrK/9/f3//g4OD/39/f/9/f3//f39//39/f/9/f3//g&#10;4OD/zs7O/0RERP8VFRX/oqKi/9/f3//g4OD/39/f/9/f3//f39//39/f/+jo6P/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s7Oz/4uLi/2JiYv8bGxv/vLy8/+3t7f/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o6Oj/4+Pj/9/f3//f39//39/f/9/f3//i4uL/zs7O/3d3d/99&#10;fX3//f39///////////////////////w8PD/np6e/15eXv/W1tb/4ODg/9/f3//f39//4ODg/+Dg&#10;4P/l5eX/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Tk5P/g4OD/39/f/9/f3//f39//29vb/2FhYf8ODg7/k5OT/93d3f/g4OD/39/f/9/f&#10;3//f39//39/f/9/f3//h4eH/hoaG/xMTE/9paWn/1dXV/+Dg4P/f39//39/f/9/f3//f39//5ubm&#10;/+np6f/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o6Oj/0tLS/2NjY/9BQUH/y8vL/+7u7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Ojo/+Pj4//f39//39/f/9/f&#10;3//i4uL/zc3N/3Jycv+FhYX//v7+///////////////////////y8vL/pqam/11dXf/R0dH/4eHh&#10;/9/f3//g4OD/4ODg/+Pj4//p6en/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o6Oj/4uLi/+Dg4P/g4OD/&#10;39/f/9/f3//f39//39/f/9/f3//f39//29vb/5CQkP9RUVH/i4uL/83Nzf/Y2Nj/u7u7/2hoaP9f&#10;X1//u7u7/+Li4v/f39//39/f/9/f3//j4+P/5+fn/+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jo6P/h4eH/4ODg/9/f3//f39//5eXl/7Gxsf8cHBz/RERE&#10;/8nJyf/f39//4ODg/9/f3//f39//39/f/+Pj4/+9vb3/Li4u/yoqKv+3t7f/4ODg/+Dg4P/f39//&#10;39/f/9/f3//j4+P/6enp/+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9XV1f+Xl5f/ZGRk/1JSUv9TU1P/nJyc/9/f&#10;3//r6+v/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vr&#10;/+fn5//f39//39/f/9/f3//h4eH/1NTU/4WFhf9jY2P/7u7u///////////////////////j4+P/&#10;hISE/2pqav/f39//39/f/9/f3//g4OD/4uLi/+jo6P/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Ojo/+Tk5P/g4OD/4ODg/9/f3//f39//39/f/9/f3//f39//4eHh/9ra2v+goKD/T09P/z09&#10;Pf9ISEj/Pj4+/2hoaP++vr7/4ODg/9/f3//f39//39/f/+Li4v/n5+f/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j4+P/4ODg/9/f3//f39//&#10;39/f/93d3f9gYGD/DQ0N/5OTk//d3d3/4ODg/+Dg4P/f39//39/f/97e3v9oaGj/EBAQ/35+fv/b&#10;29v/4ODg/9/f3//f39//39/f/9/f3//n5+f/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zc3N/19fX/9AQED/fX19&#10;/5WVlf94eHj/Q0ND/3Fxcf/b29v/7Ozs/+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m5ub/39/f/9/f3//g4OD/3d3d/6+vr/9MTEz/o6Oj//Ly8v/6&#10;+vr/+vr6/+3t7f+rq6v/UFBQ/6Wlpf/l5eX/39/f/+Dg4P/h4eH/5+fn/+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np6f/l5eX/4eHh/+Dg4P/f39//39/f/9/f3//f39//39/f&#10;/+Dg4P/i4uL/19fX/7u7u/+vr6//xsbG/93d3f/i4uL/39/f/9/f3//f39//4uLi/+bm5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o&#10;6Oj/4eHh/+Dg4P/f39//39/f/+Tk5P+wsLD/HR0d/0dHR//Hx8f/39/f/+Dg4P/g4OD/5OTk/6+v&#10;r/8ZGRn/Ojo6/8PDw//f39//4ODg/9/f3//f39//39/f/+Tk5P/p6en/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g4OD/&#10;c3Nz/1NTU//a2tr////////////7+/v/x8fH/0VFRf9+fn7/7e3t/+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p6en/5eXl/9/f3//f39//4eHh/9fX&#10;1/+SkpL/QUFB/4eHh/+7u7v/uLi4/4eHh/9GRkb/gYGB/93d3f/f39//4ODg/+Hh4f/m5ub/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Ojo/+Li4v/g4OD/&#10;4ODg/9/f3//f39//39/f/9/f3//f39//4ODg/+Li4v/k5OT/4eHh/+Dg4P/f39//39/f/9/f3//i&#10;4uL/5ubm/+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5OTk/+Dg4P/f39//39/f/9/f3//d3d3/YWFh/wwMDP+Ojo7/3d3d&#10;/+Dg4P/i4uL/2NjY/1ZWVv8RERH/kpKS/93d3f/g4OD/39/f/9/f3//f39//39/f/+jo6P/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v7//Pz8//8jIyP//////////////////////+Pj4/7Gxsf81NTX/1tbW/+3t&#10;7f/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enp&#10;/+Tk5P/f39//39/f/+Hh4f/b29v/qKio/1hYWP82Njb/Ozs7/1RUVP+kpKT/3d3d/+Hh4f/g4OD/&#10;4ODg/+Xl5f/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np6f/k5OT/4ODg/+Dg4P/f39//39/f/9/f3//f39//39/f/9/f3//f39//39/f/9/f&#10;3//f39//39/f/+Hh4f/m5ub/6enp/+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Ojo/+Hh4f/g4OD/39/f/9/f3//k5OT/&#10;s7Oz/yEhIf9KSkr/xMTE/9HR0f/Z2dn/oKCg/xoaGv9VVVX/z8/P/9/f3//f39//39/f/9/f3//f&#10;39//5eXl/+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vr/+np6f+rq6v/Ojo6//Pz8////////////////////////v7+&#10;/9vb2/9AQED/vr6+/+/v7//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jo6P/j4+P/39/f/9/f3//h4eH/4+Pj/9/f3//W1tb/09PT/+Hh4f/j&#10;4+P/39/f/+Dg4P/g4OD/5OTk/+np6f/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p6en/5ubm/+Hh4f/g4OD/39/f/9/f3//f39//39/f&#10;/9/f3//f39//39/f/9/f3//f39//4ODg/+Tk5P/p6en/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Xl5f/g&#10;4OD/39/f/9/f3//g4OD/3Nzc/3h4eP9SUlL/a2tr/2dnZ/9zc3P/Y2Nj/0hISP+tra3/4ODg/+Dg&#10;4P/f39//39/f/9/f3//g4OD/6Ojo/+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srKz/Ojo6//Dw8P//////&#10;/////////////////f39/9fX1/9AQED/vr6+/+/v7//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n5+f/4uLi/9/f3//f39//39/f/9/f&#10;3//g4OD/39/f/9/f3//f39//39/f/+Dg4P/i4uL/6Ojo/+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jo6P/j4+P/&#10;4ODg/+Dg4P/f39//39/f/9/f3//f39//39/f/9/f3//f39//5OTk/+np6f/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jo6P/h4eH/4ODg/9/f3//f39//19fX/3Fxcf9GRkb/c3Nz/5eXl/+Dg4P/Tk5O&#10;/1RUVP/BwcH/39/f/+Dg4P/f39//39/f/9/f3//m5ub/6enp/+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zs7P/D&#10;w8P/RUVF/7m5uv/7+/v/////////////////8/Pz/6Wlpf86Ojr/2tra/+7u7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5ubm&#10;/9/f3//f39//39/f/9/f3//f39//39/f/9/f3//f39//4ODg/+Hh4f/n5+f/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p6en/5OTk/+Dg4P/g4OD/39/f/9/f3//f39//39/f/9/f3//k5OT/6enp/+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l5eX/4ODg/+Dg4P/l5eX/iYmJ/0VFRf/CwsL/&#10;+vr6////////////4eHh/1paWv9tbW3/1dXV/+Dg4P/g4OD/39/f/+Hh4f/p6en/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i4uL/fn5+/05OTv/Nzc3/8fHx//X19f/s7Oz/ubm5/0NDQ/+Li4v/7+/v&#10;/+vr6//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bm5v/f39//39/f/9/f3//f39//39/f/9/f3//g4OD/4eHh/+bm5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bm5v/h4eH/4ODg/9/f3//f39//39/f&#10;/+Tk5P/o6Oj/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o6Oj/4eHh/+Li4v/R&#10;0dH/Q0ND/6urq//39/f//////////////////////9HR0f8zMzP/tbW1/97e3v/g4OD/39/f/+fn&#10;5//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r6+v/1dXV/2FhYf8/Pz//hYWF/5ycnP97e3v/&#10;PT09/3d3d//i4uL/7e3t/+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np6f/l5eX/39/f/9/f3//f39//39/f/+Dg&#10;4P/g4OD/5eXl/+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o6Oj/&#10;4+Pj/+Dg4P/g4OD/4+Pj/+jo6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5OTk/+Xl5f+9vb3/PT09/9PT0//9/f3///////////////////////Ly8v9KSkr/nZ2d&#10;/93d3f/g4OD/5OTk/+np6f/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7e3t/+Dg4P+k&#10;pKT/YWFh/0xMTP9paWn/srKy/+jo6P/u7u7/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p6en/4+Pj&#10;/9/f3//f39//39/f/+Dg4P/j4+P/6enp/+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enp/+bm5v/m5ub/6Ojo/+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Ojo/+bm5v++vr7/Pj4+/9DQ0P/9/f3/////////////////&#10;/////+/v7/9KSkr/n5+f/93d3f/g4OD/6Ojo/+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zs7P/w8PD/8PDw/+zs7P/r6+v/7+/v/+zs7P/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Ojo/+Pj4//f39//4ODg/+Li4v/o6Oj/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Dw8P/y8vL/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jo6P/T09P/SkpK/56env/y&#10;8vL//////////////////f39/8PDw/83Nzf/u7u7/9/f3//m5ub/6enp/+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Xl5f/m5ub/6+vr/+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n5//h4eH/4eHh/+fn5//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vr/+jo&#10;6P/o6Oj/kJCQ/0dHR/+2trb/6+vr//X19f/x8fH/1NTU/1VVVf93d3f/19fX/+Hh4f/o6Oj/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Xl5f/o&#10;6Oj/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6enp&#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n5+f/3d3d/3p6ev87Ozv/dXV1/5qamv+IiIj/QUFB/19fX//Ly8v/&#10;4ODg/+bm5v/p6en/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bm5v/o6Oj/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09PT/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o6Oj/5OTk/+Dg4P+xsbH/cHBw/1BQUP9g&#10;YGD/m5ub/9jY2P/g4OD/4uLi/+np6f/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bm5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5ubm/+Dg&#10;4P/j4+P/4+Pj/+Tk5P/j4+P/5OTk/+Dg4P/g4OD/5+fn/+vr6//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enp/+fn5//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Ojo/+Hh4f/g4OD/39/f/9/f3//f39//39/f/9/f3//l5eX/6enp/+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jo&#10;6P/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bm5v/g4OD/4ODg/9/f3//f39//39/f/9/f3//o&#10;6Oj/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np6f/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jo6P/h4eH/4ODg/9/f&#10;3//f39//39/f/+bm5v/p6en/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m5ub/4ODg/+Dg4P/f39//4ODg/+jo6P/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o6Oj/4eHh/+Dg4P/f39//5+fn/+np6f/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5ubm/+Dg4P/g4OD/6enp/+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Ojo&#10;/+Hh4f/n5+f/6+vr/+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jo6P/p6en/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vr6/+vr6//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vr6&#10;/+vr6//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vr6/+vr6//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vr6/+vr6//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vr6/+vr6//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vr6/+vr6//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vr6/+vr6//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f39//v7+//9/f3/////////////////////////////&#10;//////////////////////////////////////////z8/P//////////////////////////////&#10;////////////////////////////////////////+vr6/+vr6//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y8vL/2tra/83Nzf/U1NT/7+/v//39&#10;/f//////////////////////////////////////////////////////8fHx/9PT0//5+fn/////&#10;////////////////////////////////////////////////////////////+vr6/+vr6//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3t7f+Tk5P/WFhY&#10;/1RUVP9XV1f/f39//9zc3P////////////////////////////////////////////39/f/19fX/&#10;rq6u/1ZWVv/p6en/////////////////////////////////////////////////////////////&#10;////+vr6/+vr6//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fn5/6enp/9FRUX/oqKi/9vb2/+8vLz/V1dX/3x8fP/09PT/////////////////////////////&#10;////9fX1/9XV1f+0tLT/Wlpa/1hYWP/p6en/////////////////////////////////////////&#10;////////////////////////+vr6/+vr6//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6enp/2FhYf+Ghob//Pz8///////7+/v/rKys/0lJSf/T09P/////////&#10;///////////////////9/f3/0dHR/2hoaP9XV1f/SUlJ/1lZWf/p6en/////////////////////&#10;////////////////////////////////////////////+vr6/+vr6//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9/f3/zc3N/0dHR/+8vLz////////////+/v7/2NjY&#10;/05OTv+qqqr/////////////////////////////////7+/v/9PT0//Q0ND/iYmJ/1ZWVv/p6en/&#10;////////////////////////////////////////////////////////////////+vr6/+vr6//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v7//v7+//7+/v/8/Pz/u7u7/0FBQf/R0dH/&#10;////////////////7e3t/1NTU/+Wlpb////////////////////////////////////////////6&#10;+vr/n5+f/1VVVf/p6en////////////////////////////////////////////+/v7//v7+//7+&#10;/v//////+vr6/+vr6//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u7u7/+Pj4&#10;/+/v7//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8/Pz//z8/P/39/f/7e3t/+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3t7f/09PT/9fX1/+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w8PD/+fn5//n5+f/w8PD/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Ly8v/19fX/7u7u/+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3t7f/4+Pj//Pz8//Ly8v/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8PDw//b29v/v7+//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Hx8f/+/v7/9/f3&#10;/+3t7f/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9vb2//Pz8//t7e3/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b29v/39/f//f39//f39//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39/f/+fn5//7+/v/7+/v/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p6en/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np6f/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p6en/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enp//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9vb2/319ff9jY2P/3t7e//Ly8v/m5ub/fHx8/2VlZf/u7u7///////Hx8f/Jycn/4eHh&#10;///////////////////////6+vr/m5ub/1RUVP/o6Oj/////////////////////////////////&#10;////////////////////////////////+vr6/+vr6//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f39/9TU1P9hYWH/Z2dn/5CQkP92dnb/VVVV/7+/v///////&#10;/f39/9LS0v9ISEj/oqKi///////////////////////6+vr/np6e/1VVVf/q6ur/////////////&#10;////////////////////////////////////////////////////+vr6/+vr6//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39/f/T09P/lJSU/3p6ev+G&#10;hob/x8fH//7+/v///////v7+/+jo6P+ioqL/zc3N///////////////////////8/Pz/zMzM/6mp&#10;qf/y8vL/////////////////////////////////////////////////////////////////+vr6&#10;/+vr6//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f39//8/Pz/////////////////////////////////////////////////////&#10;////////////////////////////////////////////////////////////////////////////&#10;////////////////+vr6/+vr6//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vr6/+vr6//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vr6/+vr6//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vr6/+vr6//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vr6/+vr6//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vr6/+vr6//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vr6/+vr6//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vr6/+vr6//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vr6/+vr6//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vr6/+vr6//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vr6/+vr6//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vr6/+vr6//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vr6/+vr6//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fn5/+vr6//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s7Oz/9/f3/+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r6+v/8fHx//z8/P/29vb/&#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9PT0/+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fn5//n5+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Hx8f/09PT/7e3t/+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39/f//Pz8//Dw8P/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u7u//X19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Dw8P/+/v7/9vb2/+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9fX1//Ly8v/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&#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s7Oz/&#10;9/f3/+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8fHx//z8/P/29vb/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9PT0/+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fn5//n5+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Hx8f/09PT/7e3t/+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vr6//39/f//Pz8//Dw8P/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u7u//X19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Dw8P/+/v7/&#10;9vb2/+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9fX1//Ly8v/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s7Oz/9/f3/+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r6+v/8fHx//z8/P/29vb/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9PT0/+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fn5//n5+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Hx8f/09PT/7e3t/+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vr6//39/f//Pz8&#10;//Dw8P/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u7u//X19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Dw8P/+/v7/9vb2/+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9fX1//Ly8v/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s7Oz/9/f3/+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r6+v/8fHx//z8/P/29vb/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9PT0/+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fn5//n5&#10;+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Hx8f/09PT/7e3t/+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vr6//39/f//Pz8//Dw8P/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u7u//X19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Dw8P/+/v7/9vb2/+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9fX1//Ly8v/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s7Oz/9/f3/+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r6+v/8fHx//z8/P/2&#10;9vb/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9PT0/+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fn5//n5+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Hx8f/09PT/7e3t/+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vr6//39/f//Pz8//Dw8P/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u7u//X19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Dw8P/+/v7/9vb2/+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9fX1//Ly8v/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s&#10;7Oz/9/f3/+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r6+v/8fHx//z8/P/29vb/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9PT0/+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fn5//n5+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Hx8f/09PT/7e3t/+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39/f//Pz8//Dw8P/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u7u//X19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Dw8P/+&#10;/v7/9vb2/+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9fX1//Ly8v/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s7Oz/9/f3/+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8fHx//z8/P/29vb/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9PT0/+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fn5//n5+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Hx8f/09PT/7e3t&#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39/f/&#10;/Pz8//Dw8P/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u7u//X19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Dw8P/+/v7/9vb2/+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9fX1//Ly8v/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s7Oz/9/f3/+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r6+v/8fHx//z8/P/29vb/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9PT0/+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fn5&#10;//n5+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Hx8f/09PT/7e3t/+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vr6//39/f//Pz8//Dw8P/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u7u//X19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Dw8P/+/v7/9vb2/+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9fX1//Ly8v/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s7Oz/9/f3/+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8fHx//z8&#10;/P/29vb/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9PT0/+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fn5//n5+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Hx8f/09PT/7e3t/+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vr6//39/f//Pz8//Dw8P/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X19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Dw8P/+/v7/9vb2/+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9fX1//Ly&#10;8v/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s7Oz/9/f3/+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r6+v/8fHx//z8/P/29vb/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9PT0/+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fn5//n5+f/u7u7/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Hx8f/09PT/7e3t/+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vr6//39/f//Pz8//Dw8P/r6+v/&#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X19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Dw&#10;8P/+/v7/9vb2/+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9fX1//Ly8v/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s7Oz/9/f3/+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r6+v/8fHx//z8/P/29vb/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9PT0/+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fn5//n5+f/u7u7/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Hx8f/09PT/&#10;7e3t/+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3&#10;9/f//Pz8//Dw8P/r6+v/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u7u//X19f/u7u7/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Dw8P/+/v7/9vb2/+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9fX1//Ly8v/r6+v/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s7Oz/9/f3/+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r6+v/8fHx//z8/P/29vb/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9PT0&#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fn5//n5+f/u7u7/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Hx8f/09PT/7e3t/+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vr6//39/f//Pz8//Dw8P/r6+v/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u7u//X19f/u7u7/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Dw8P/+/v7/9vb2/+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9fX1//Ly8v/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s7Oz/9/f3/+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8fHx&#10;//z8/P/29vb/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9PT0/+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fn5//n5+f/u7u7/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Hx8f/09PT/7e3t/+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vr6//39/f//Pz8//Dw8P/r6+v/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u7u//X19f/u7u7/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Dw8P/+/v7/9vb2/+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9fX1&#10;//Ly8v/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s7Oz/9/f3/+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r6+v/8fHx//z8/P/29vb/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9PT0/+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fn5//n5+f/u7u7/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Hx8f/09PT/7e3t/+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vr6//39/f//Pz8//Dw8P/r&#10;6+v/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u7u//X1&#10;9f/u7u7/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Dw8P/+/v7/9vb2/+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9fX1//Ly8v/r6+v/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s7Oz/9/f3/+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r6+v/8fHx//z8/P/29vb/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9PT0/+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fn5//n5+f/u7u7/&#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Hx8f/0&#10;9PT/7e3t/+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vr&#10;6//39/f//Pz8//Dw8P/r6+v/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u7u//X19f/u7u7/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Dw8P/+/v7/9vb2/+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9fX1//Ly8v/r6+v/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s7Oz/9/f3/+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r6+v/8fHx//z8/P/29vb/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9PT0/+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fn5//n5+f/u7u7/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Hx8f/09PT/7e3t/+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vr6//39/f//Pz8//Dw8P/r6+v/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u7u//X19f/u7u7/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Dw8P/+/v7/9vb2/+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9fX1//Ly8v/r6+v/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s7Oz/9/f3&#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8fHx//z8/P/29vb/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9PT0/+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fn5//n5+f/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Hx8f/09PT/7e3t/+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vr6//39/f//Pz8//Dw8P/r6+v/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u7u//X19f/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Dw8P/+/v7/9vb2&#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9fX1//Ly8v/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s7Oz/9/f3/+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r6+v/8fHx//z8/P/29vb/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9PT0/+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fn5//n5+f/u7u7/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Hx8f/09PT/7e3t/+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vr6//39/f//Pz8//Dw&#10;8P/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u7u&#10;//X19f/u7u7/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Dw8P/+/v7/9vb2/+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9fX1//Ly8v/r6+v/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s7Oz/9/f3/+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r6+v/8fHx//z8/P/29vb/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y8vL/9PT0/+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fn5//n5+f/u&#10;7u7/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Hx&#10;8f/09PT/7e3t/+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vr6//39/f//Pz8//Dw8P/r6+v/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u7u//X19f/u7u7/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Dw8P/+/v7/9vb2/+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9fX1//Ly8v/r6+v/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v7+//9/f3//Dw8P/s7Oz/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8/Pz//v7+//29vb/&#10;7u7u/+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0&#10;9PT/9fX1/+zs7P/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w8PD/+fn5//j4+P/w8PD/7Ozs/+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Ly8v/19fX/7u7u/+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7u7v/39/f/+/v7//Ly8v/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s7Oz/8PDw//b29v/w8PD/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Ozs//Hx8f/9/f3/9/f3/+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9vb2//Pz8//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p6en/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b29v/8/Pz/8fHx/+np6f/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p6en/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p6en/8vLy//39/f/09PT/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vr6//z8/P/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enp//Pz8//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p6en/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vr//j4+P/s7Oz/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jo6P/b29v/2NjY/9jY2P/Y2Nj/2NjY/9jY2P/Y2Nj/2NjY/9jY2P/Y&#10;2Nj/2NjY/9jY2P/Y2Nj/2NjY/9jY2P/Y2Nj/2NjY/9jY2P/Y2Nj/2NjY/9jY2P/Y2Nj/2NjY/9jY&#10;2P/Y2Nj/2NjY/9jY2P/Y2Nj/2NjY/9jY2P/Y2Nj/1dXV/+Pj4//+/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r6+v/29vb&#10;/8DAwP+9vb3/vb29/729vf+9vb3/vb29/729vf+9vb3/vb29/729vf+9vb3/vb29/729vf+9vb3/&#10;vb29/729vf+9vb3/vb29/729vf+9vb3/vb29/729vf+9vb3/vb29/729vf+9vb3/vb29/729vf+9&#10;vb3/vb29/729vf+9vb3/vb29/729vf+9vb3/vb29/729vf+9vb3/vb29/729vf+9vb3/vb29/729&#10;vf+9vb3/vb29/729vf+9vb3/vLy8/7+/v//d3d3/6+vr/+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v7+//q6ur/2JiYv90dHT/d3d3/3Z2dv92dnb/dnZ2/3Z2dv92dnb/dnZ2/3Z2dv92&#10;dnb/dnZ2/3Z2dv92dnb/dnZ2/3Z2dv92dnb/dnZ2/3Z2dv92dnb/dnZ2/3Z2dv92dnb/dnZ2/3Z2&#10;dv92dnb/dnZ2/3Z2dv92dnb/dnZ2/3Z2dv92dnb/dnZ2/3Z2dv92dnb/dnZ2/3Z2dv92dnb/dnZ2&#10;/3Z2dv92dnb/dnZ2/3Z2dv92dnb/dnZ2/3Z2dv93d3f/dHR0/19fX/+1tbX/6+vr/+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v7+//np6e/4ODg//4+Pj/////&#10;////////////////////////////////////////////////////////////////////////////&#10;////////////////////////////////////////////////////////////////////////////&#10;////////////////////////////////////////////////////////////////////////////&#10;////////+Pj4/3t7e/+tra3/7Ozs/+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v7+//&#10;np6e/4KCgv/19fX/////////////////////////////////////////////////////////////&#10;////////////////////////////////////////////////////////////////////////////&#10;////////////////////////////////////////////////////////////////////////////&#10;////////////////////////////9vb2/3p6ev+tra3/7Ozs/+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v7+//np6e/4KCgv/19fX/////////////////////////////////////////&#10;////////////////////////////////////////////////////////////////////////////&#10;////////////////////////////////////////////////////////////////////////////&#10;////////////////////////////////////////////////9vb2/3p6ev+tra3/7Ozs/+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v7+//np6e/4KCgv/19fX/&#10;////////////////////////////////////////////////////////////////////////////&#10;////////////////////////////////////////////////////////////////////////////&#10;////////////////////////////////////////////////////////////////////////////&#10;////////////9vb2/3p6ev+tra3/7Ozs/+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v&#10;7+//np6e/4KCgv/19fX/////////////////////////////////////////////////////////&#10;////////////////////////////////////////////////////////////////////////////&#10;////////////////////////////////////////////////////////////////////////////&#10;////////////////////////////////9vb2/3p6ev+tra3/7Ozs/+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v7+//np6e/4KCgv/19fX/////////////////////////////////////&#10;////////////////////////////////////////////////////////////////////////////&#10;////////////////////////////////////////////////////////////////////////////&#10;////////////////////////////////////////////////////9vb2/3p6ev+tra3/7Ozs/+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v7+//np6e/4KCgv/19fX/////////////////&#10;////////////////////////////////////////////////////////////////////////////&#10;////////////////////////////////////////////////////////////////////////////&#10;////////////////////////////////////////////////////////////////////////9vb2&#10;/3p6ev+tra3/7Ozs/+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v7+//np6e/4KCgv/1&#10;9fX/////////////////////////////////////////////////////////////////////////&#10;////////////////////////////////////////////////////////////////////////////&#10;////////////////////////////////////////////////////////////////////////////&#10;////////////////9vb2/3p6ev+tra3/7Ozs/+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v7+//np6e/4KCgv/19fX/////////////////////////////////////////////////////&#10;////////////////////////////////////////////////////////////////////////////&#10;////////////////////////////////////////////////////////////////////////////&#10;////////////////////////////////////9vb2/3p6ev+tra3/7Ozs/+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v7+//np6e/4KCgv/19fX/////////////////////////////////&#10;////////////////////////////////////////////////////////////////////////////&#10;////////////////////////////////////////////////////////////////////////////&#10;////////////////////////////////////////////////////////9vb2/3p6ev+tra3/7Ozs&#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v7+//np6e/4KCgv/19fX/////////////&#10;////////////////////////////////////////////////////////////////////////////&#10;////////////////////////////////////////////////////////////////////////////&#10;////////////////////////////////////////////////////////////////////////////&#10;9vb2/3p6ev+tra3/7Ozs/+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v7+//np6e/4KC&#10;gv/19fX/////////////////////////////////////////////////////////////////////&#10;////////////////////////////////////////////////////////////////////////////&#10;////////////////////////////////////////////////////////////////////////////&#10;////////////////////9vb2/3p6ev+tra3/7Ozs/+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v7+//np6e/4KCgv/19fX/////////////////////////////////////////////////&#10;////////////////////////////////////////////////////////////////////////////&#10;////////////////////////////////////////////////////////////////////////////&#10;////////////////////////////////////////9vb2/3p6ev+tra3/7Ozs/+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v7+//np6e/4KCgv/19fX/////////&#10;////////////////////////////////////////////////////////////////////////////&#10;/+3t7f/BwcH/v7+//8DAwP+/v7//v7+//7+/v/+/v7//ysrK/9zc3P/u7u7//Pz8////////////&#10;////////////////////////////////////////////////////////////////////////////&#10;////9vb2/3p6ev+tra3/7Ozs/+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v7+//np6e&#10;/4KCgv/19fX/////////////////////////////////////////////////////////////////&#10;/////////////////////7+/v/8LCwv/Dw8P/w8PD/8PDw//Dw8P/w8PD/8PDw//JCQk/z4+Pv9q&#10;amr/z8/P//r6+v//////////////////////////////////////////////////////////////&#10;////////////////////////9vb2/3p6ev+tra3/7Ozs/+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v7+//np6e/4KCgv/19fX/////////////////////////////////////////////&#10;/////////////////////////////////////////7+/v/8LCwv/JCQk/2xsbP90dHT/dHR0/3R0&#10;dP9xcXH/XV1d/yEhIf8GBgb/QUFB/9LS0v/9/f3/////////////////////////////////////&#10;////////////////////////////////////////////9vb2/3p6ev+tra3/7Ozs/+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&#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&#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&#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&#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&#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fX1/+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v7//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p6en/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vr//b29v/8/Pz/8fHx/+np6f/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p6en/&#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p6en/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enp//Pz8//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p6en/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&#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&#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v7+//np6e/4KCgv/19fX/////////&#10;////////////////////////////////////////////////////////////////////////////&#10;////////////////////////////////////////////////////////////////////////////&#10;////////////////////////////////////////////////////////////////////////////&#10;////9vb2/3p6ev+tra3/7Ozs/+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v7+//np6e&#10;/4KCgv/19fX/////////////////////////////////////////////////////////////////&#10;////////////////////////////////////////////////////////////////////////////&#10;////////////////////////////////////////////////////////////////////////////&#10;////////////////////////9vb2/3p6ev+tra3/7Ozs/+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v7+//np6e/4KCgv/19fX/////////////////////////////////////////////&#10;////////////////////////////////////////////////////////////////////////////&#10;////////////////////////////////////////////////////////////////////////////&#10;////////////////////////////////////////////9vb2/3p6ev+tra3/7Ozs/+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v7+//np6e/4KCgv/19fX/////&#10;////////////////////////////////////////////////////////////////////////////&#10;////////////////////////////////////////////////////////////////////////////&#10;////////////////////////////////////////////////////////////////////////////&#10;////////9vb2/3p6ev+tra3/7Ozs/+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v7+//&#10;np6e/4KCgv/19fX/////////////////////////////////////////////////////////////&#10;////////////////////////////////////////////////////////////////////////////&#10;////////////////////////////////////////////////////////////////////////////&#10;////////////////////////////9vb2/3p6ev+tra3/7Ozs/+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v7+//np6e/4KCgv/19fX/////////////////////////////////////////&#10;////////////////////////////////////////////////////////////////////////////&#10;////////////////////////////////////////////////////////////////////////////&#10;////////////////////////////////////////////////9vb2/3p6ev+tra3/7Ozs/+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v7+//np6e/4KCgv/19fX/&#10;////////////////////////////////////////////////////////////////////////////&#10;////////////////////////////////////////////////////////////////////////////&#10;////////////////////////////////////////////////////////////////////////////&#10;////////////9vb2/3p6ev+tra3/7Ozs/+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v&#10;7+//np6e/4KCgv/19fX/////////////////////////////////////////////////////////&#10;////////////////////////////////////////////////////////////////////////////&#10;////////////////////////////////////////////////////////////////////////////&#10;////////////////////////////////9vb2/3p6ev+tra3/7Ozs/+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v7+//np6e/4KCgv/19fX/////////////////////////////////////&#10;////////////////////////////////////////////////////////////////////////////&#10;////////////////////////////////////////////////////////////////////////////&#10;////////////////////////////////////////////////////9/f3/3p6ev+tra3/7Ozs/+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v7+//np6e/4CAgP/r6+v/8/Pz//Pz8//z8/P/&#10;8/Pz//Pz8//z8/P/8/Pz//Pz8//z8/P/8/Pz//Pz8//z8/P/8/Pz//Pz8//z8/P/8/Pz//Pz8//z&#10;8/P/8/Pz//Pz8//z8/P/8/Pz//Pz8//z8/P/8/Pz//Pz8//z8/P/8/Pz//Pz8//z8/P/8/Pz//Pz&#10;8//z8/P/8/Pz//Pz8//z8/P/8/Pz//Pz8//z8/P/8/Pz//Pz8//z8/P/8/Pz//Pz8//z8/P/7u7u&#10;/3d3d/+tra3/7Ozs/+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v7+//o6Oj/2hoaP+U&#10;lJT/mJiY/5iYmP+YmJj/mJiY/5iYmP+YmJj/mJiY/5iYmP+YmJj/mJiY/5iYmP+YmJj/mJiY/5iY&#10;mP+YmJj/mJiY/5iYmP+YmJj/mJiY/5iYmP+YmJj/mJiY/5iYmP+YmJj/mJiY/5iYmP+YmJj/mJiY&#10;/5iYmP+YmJj/mJiY/5iYmP+YmJj/mJiY/5iYmP+YmJj/mJiY/5iYmP+YmJj/mJiY/5iYmP+YmJj/&#10;mJiY/5iYmP+ZmZn/lpaW/2NjY/+vr6//7Ozs/+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u7u7/zc3N/5qamv+UlJT/lJSU/5SUlP+UlJT/lJSU/5SUlP+UlJT/lJSU/5SUlP+UlJT/lJSU&#10;/5SUlP+UlJT/lJSU/5SUlP+UlJT/lJSU/5SUlP+UlJT/lJSU/5SUlP+UlJT/lJSU/5SUlP+UlJT/&#10;lJSU/5SUlP+UlJT/lJSU/5SUlP+UlJT/lJSU/5SUlP+UlJT/lJSU/5SUlP+UlJT/lJSU/5SUlP+U&#10;lJT/lJSU/5SUlP+UlJT/lJSU/5SUlP+UlJT/lJSU/5iYmP/R0dH/6+vr/+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7Ozs/+rq6v/q6ur/6urq/+rq6v/q6ur/6urq/+rq6v/q6ur/&#10;6urq/+rq6v/q6ur/6urq/+rq6v/q6ur/6urq/+rq6v/q6ur/6urq/+rq6v/q6ur/6urq/+rq6v/q&#10;6ur/6urq/+rq6v/q6ur/6urq/+rq6v/q6ur/6urq/+rq6v/q6ur/6urq/+rq6v/q6ur/6urq/+rq&#10;6v/q6ur/6urq/+rq6v/q6ur/6urq/+rq6v/q6ur/6urq/+rq6v/q6ur/6urq/+rq6v/r6+v/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r6+v/6+vr/+vr6//r6+v/&#10;6+vr/+vr6//r6+v/6urq/+rq6v/q6ur/6urq/+rq6v/r6+v/6+vr/+rq6v/q6ur/6+vr/+vr6//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p6en/7u7u//Ly8v/q6ur/&#10;6urq/+rq6v/q6ur/6urq/+rq6v/q6ur/6urq/+rq6v/q6ur/6urq/+rq6v/q6ur/6+vr/+Xl5f/R&#10;0dH/z8/P/8/Pz//Pz8//z8/P/8/Pz//S0tL/4uLi/+vr6//q6ur/6urq/+rq6v/i4uL/0NDQ/8XF&#10;xf/Hx8f/1NTU/+Xl5f/r6+v/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p6en/6Ojo/+fn5//l&#10;5eX/5OTk/+Tk5P/o6Oj/6urq/+rq6v/q6ur/6urq/+rq6v/q6ur/6urq/+rq6v/q6ur/6urq/+rq&#10;6v/q6ur/6urq/8vLy/9zc3P/a2tr/21tbf9tbW3/bW1t/21tbf92dnb/xcXF/+7u7v/q6ur/6urq&#10;/9ra2v+goKD/a2tr/2BgYP9hYWH/dnZ2/6ysrP/h4eH/6+vr/+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vr/+vr6//q6ur/6enp/+rq6v/r6+v/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v7/7u7u/+Dg4P/h4eH/4eHh/+Hh4f/h4eH/4eHh/+Hh4f/h4eH/4eHh/+Hh4f/h4eH/4eHh/+Hh&#10;4f/l5eX//v7+////////////////////////////////////////////////////////////////&#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7+/v/rq6u/3BwcP91dXX/dXV1/3V1df91dXX/dXV1/3V1df91dXX/dXV1&#10;/3V1df91dXX/dXV1/3R0dP+Hh4f/+/v7////////////////////////////////////////////&#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6+vr/oqKi/1hYWP9eXl7/Xl5e/15eXv9eXl7/&#10;Xl5e/15eXv9eXl7/Xl5e/15eXv9eXl7/Xl5e/1xcXP91dXX/+fn5////////////////////////&#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v7/4uLi/87Ozv/P&#10;z8//z8/P/8/Pz//Pz8//z8/P/8/Pz//Pz8//z8/P/8/Pz//Pz8//z8/P/9DQ0P/V1dX//f39////&#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enp/+Li4v/f39//39/f/9/f3//f39//39/f/9/f3//f39//39/f/9/f3//f39//&#10;39/f/9/f3//f39//39/f/9/f3//f39//39/f/9/f3//f39//39/f/9/f3//f39//39/f/9/f3//f&#10;39//39/f/9/f3//f39//39/f/9/f3//f39//39/f/9/f3//f39//39/f/9/f3//f39//4eHh/+np&#10;6f/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5+fn/9/f3//f39//39/f/9/f3//f39//39/f/9/f3//f&#10;39//39/f/9/f3//f39//39/f/9/f3//f39//39/f/9/f3//f39//39/f/9/f3//f39//39/f/9/f&#10;3//f39//39/f/9/f3//f39//39/f/9/f3//f39//39/f/9/f3//f39//39/f/9/f3//f39//39/f&#10;/9/f3//f39//4ODg/+Xl5f/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p6en/5ubm/9/f3//f39//39/f/9/f&#10;3//f39//39/f/9/f3//f39//39/f/9/f3//f39//39/f/9/f3//f39//39/f/9/f3//f39//39/f&#10;/9/f3//f39//39/f/9/f3//f39//39/f/9/f3//f39//39/f/9/f3//f39//39/f/9/f3//f39//&#10;39/f/9/f3//f39//39/f/9/f3//f39//4ODg/+Hh4f/p6en/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p6en/4+Pj&#10;/9/f3//f39//39/f/9/f3//f39//39/f/9/f3//f39//39/f/9/f3//f39//39/f/9/f3//f39//&#10;39/f/9/f3//f39//39/f/9/f3//f39//39/f/9/f3//f39//39/f/9/f3//f39//39/f/9/f3//f&#10;39//39/f/9/f3//f39//39/f/9/f3//f39//39/f/9/f3//f39//39/f/+Dg4P/l5eX/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fn5//g4OD/39/f&#10;/9/f3//f39//39/f/9/f3//f39//39/f/9/f3//f39//39/f/9/f3//g4OD/5eXl/+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p6en/4uLi/9/f3//f39//39/f/9/f3//f39//39/f/9/f3//f39//39/f/9/f3//f&#10;39//39/f/9/f3//f39//39/f/9/f3//f39//39/f/9/f3//f39//39/f/9/f3//f39//39/f/9/f&#10;3//f39//39/f/+Dg4P/g4OD/4eHh/+Hh4f/i4uL/4eHh/9/f3//f39//39/f/9/f3//f39//39/f&#10;/+Dg4P/h4eH/6enp/+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enp/+Tk5P/f39//39/f/9/f3//f39//39/f/9/f3//f39//39/f/9/f3//f39//39/f/9/f3//f&#10;39//4uLi/+jo6P/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p6en/4ODg/9/f3//f39//39/f/9/f3//f39//39/f/9/f&#10;3//f39//39/f/9/f3//f39//39/f/9/f3//f39//39/f/9/f3//f39//39/f/9/f3//f39//39/f&#10;/9/f3//f39//39/f/9/f3//g4OD/4ODg/+Dg4P/Z2dn/zMzM/8bGxv/Jycn/0tLS/9/f3//g4OD/&#10;39/f/9/f3//f39//39/f/9/f3//g4OD/5eXl/+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Ojo/+Li4v/f39//39/f/9/f3//f39//39/f/9/f3//f39//39/f/9/f&#10;3//f39//39/f/9/f3//f39//4eHh/+Xl5f/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7+/v////////////z8/P/19fX/9vb2//7+/v//////////////////////////&#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y8vL/29vb/+/v7///////+Pj4/9DQ0P+wsLD/tLS0/9nZ2f/5+fn/&#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Ly8v+tra3/a2tr/8jIyP/9/f3/zc3N/2BgYP9N&#10;TU3/VFRU/3Fxcf/Ozs7//v7+////////////////////////////////////////////////////&#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Pz8/7+/v/9PT0//ampq/9fX&#10;1//39/f/hYWF/0ZGRv+np6f/srKy/11dXf91dXX/8/Pz////////////////////////////////&#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9/f3&#10;/4KCgv9bW1v/4ODg//z8/P/n5+f/V1dX/3Z2dv/5+fn/+vr6/6enp/9LS0v/19fX////////////&#10;////////////////////////////////////////////////////////////////////////////&#10;/////////////////////////////////////Pz8//b29v/29vb//Pz8////////////////////&#10;//////////////////////////////////////////////j4+P/7+/v/////////////////////&#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7+/v/21tbf+FhYX///////39/f/Hx8f/RkZG/6enp////////f39/8zMzP9I&#10;SEj/xcXF////////////////////////////////////////////////////////////////////&#10;///////////////////////////////////////////////////t7e3/ycnJ/7S0tP+1tbX/0tLS&#10;//Ly8v//////////////////////////////////////////////////////8/Pz/8DAwP/i4uL/&#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&#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9/f3/4yMjP9jY2P/09PT&#10;/87Ozv9hYWH/ZGRk/+zs7P/5+fn/4uLi/42Njf9XV1f/4eHh////////////////////////////&#10;////////////////////////////////////////////////////////////////////////////&#10;/////Pz8/8HBwf9NTU3/lJSU/97e3v/Y2Nj/h4eH/1VVVf/W1tb/////////////////////////&#10;////////9vb2/8rKyv+qqqr/a2tr/0VFRf+9vb3/////////////////////////////////////&#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f39/8zMzP9fX1//ZmZm/2JiYv9KSkr/paWl//v7+//Y2Nj/gYGB/1BQUP+SkpL/+fn5////////&#10;////////////////////////////////////////////////////////////////////////////&#10;////////////////////////9/f3/4GBgf9gYGD/8PDw///////+/v7/4ODg/1NTU/+cnJz/////&#10;////////////////////////////6+vr/4iIiP9tbW3/XFxc/0dHR/+9vb3/////////////////&#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v7//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vr//j4+P/s7Oz/&#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t7e3/9fX1//39/f/29vb/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v7//09PT/9PT0/+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3t7f/x8fH//Pz8//n5+f/w8PD/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e3t//X19f/29vb/7+/v&#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39/f/&#10;//////Hx8f/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v//n5+f/w8PD/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vr6//7+/v/7+/v/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b29v/5+fn/+fn5//b2&#10;9v/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4+Pj//v7+&#10;//z8/P/29vb/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r6+v/6+vr/9vb2//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7+/v///////j4+P/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vb2//z8/P/29vb/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9PT0//39&#10;/f/29vb/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Dw8P/29vb/9PT0/+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y8vL//Pz8//n5+f/w8PD/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X19f/19fX/8PDw/+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4+Pj///////Pz8//v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v//r6+v/w8PD/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p6en/8vLy//39/f/09PT/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vr6//z8/P/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enp//Pz8//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v7//p6en/&#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&#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b29v/Jycn/j4+P/319ff94eHj/eHh4/3h4eP94eHj/eHh4/3d3d/+Li4v/+/v7&#10;////////////////////////////////////////////////////////////////////////////&#10;//////////////////////////////////////Dw8P+RkZH/X19f/4ODg/98fHz/Xl5e/6qqqv/7&#10;+/v///////b29v9paWn/cnJy//39/f/////////////////9/f3/0dHR/01NTf/CwsL/////////&#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&#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&#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9/f3/4eHh/9FRUX/o6Oj/9PT0//k&#10;5OT/5OTk/+Tk5P/k5OT/5OTk/+Tk5P/o6Oj//f39////////////////////////////////////&#10;////////////////////////////////////////////////////////////////////////////&#10;//////////////////z8/P/8/Pz/////////////////////////////////////////////////&#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9PT0/3R0&#10;dP9tbW3/9vb2////////////////////////////////////////////////////////////////&#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9vb2/4CAgP9ycnL/9/f3////////////////////////////////////////////&#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v7/7CwsP9cXFz/zMzM//j4+P/+/v7/////////////&#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v7+/9vb2/9ra2v/bW1t/8DA&#10;wP/W1tb/29vb/9vb2//b29v/29vb/9vb2//g4OD//v7+////////////////////////////////&#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vr6&#10;/6mpqf9dXV3/QUFB/1FRUf9paWn/bW1t/21tbf9tbW3/bW1t/21tbf+CgoL/+vr6////////////&#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vr6/6ioqP9xcXH/fHx8/3p6ev93d3f/d3d3/3d3d/93d3f/d3d3/3Z2dv+K&#10;ior/+vr6////////////////////////////////////////////////////////////////////&#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b29v/w8PD/8fHx//Hx8f/x8fH/8fHx//Hx&#10;8f/x8fH/8fHx//Hx8f/z8/P//v7+////////////////////////////////////////////////&#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T09P/c3Nz/+vr6////////////////////////////&#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39/f/6enp/+Tk5P/k5OT/5OTk/+Tk5P/k5OT/4uLi/7q6uv9wcHD/5eXl////////&#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Pz8/+8vLz/iIiI/319ff98fHz/fn5+/35+fv98fHz/enp6/2Rk&#10;ZP9cXFz/4+Pj////////////////////////////////////////////////////////////////&#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Pz8/8bGxv9TU1P/V1dX/2hoaP9HR0f/TU1N&#10;/25ubv9eXl7/SEhI/1BQUP+rq6v/+vr6////////////////////////////////////////////&#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9/f3/4qKiv9VVVX/&#10;y8vL/93d3f+Ghob/bW1t/9/f3//V1dX/oqKi/2VlZf/S0tL/////////////////////////////&#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8fHx/3BwcP+AgID///////z8/P+5ubn/W1tb/+np6f//////8/Pz/4CAgP99fX3/9/f3////&#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7u7u/2pqav+IiIj///////39/f/IyMj/UFBQ/9bW1v//////+/v7&#10;/7a2tv9NTU3/3d3d////////////////////////////////////////////////////////////&#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9PT0/35+fv9sbGz/7Ozs//r6+v/b29v/&#10;UFBQ/7e3t//+/v7//Pz8/7m5uf9ISEj/y8vL////////////////////////////////////////&#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v7/6urq/9N&#10;TU3/k5OT/9zc3P/w8PD/aWlp/3Z2dv/W1tb/2dnZ/4GBgf9SUlL/29vb////////////////////&#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v7+/+np6f+JiYn/VFRU/6qqqv/7+/v/qqqq/01NTf9kZGT/a2tr/09PT/+Li4v/9vb2&#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&#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&#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&#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&#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&#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&#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&#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&#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&#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tra&#10;/9vb2//a2tr/ycnJ/62trf+Ghob/Xl5e/6en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tra/9vb2//Y2Nj/wcHB/8fHx//Z2dn/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9vb/9ra&#10;2v/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&#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enp&#10;/+rq6v/y8vL/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enp/+np6f/o6Oj/6Ojo/+jo6P/o6Oj/&#10;5+fn/+bm5v/l5eX/5OTk/+Xl5f/t7e3/8PDw/+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p6en/6urq/+rq6v/o6Oj/6Ojo/+jo6P/o6Oj/5ubm/+bm5v/k5OT/5OTk/+Pj4//i&#10;4uL/4uLi/+Dg4P/g4OD/39/f/9/f3//f39//39/f/9/f3//m5ub/7Ozs/+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enp/+np6f/o&#10;6Oj/6Ojo/+jo6P/o6Oj/5ubm/+Xl5f/k5OT/4+Pj/+Li4v/i4uL/4eHh/+Dg4P/g4OD/39/f/9/f&#10;3//f39//39/f/9/f3//f39//39/f/9/f3//f39//39/f/9/f3//f39//39/f/9/f3//i4uL/6Ojo&#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Ojo/+jo&#10;6P/n5+f/5OTk/+Li4v/i4uL/4eHh/+Dg4P/f39//39/f/9/f3//f39//39/f/9/f3//f39//39/f&#10;/9/f3//f39//39/f/9/f3//f39//39/f/9/f3//f39//39/f/9/f3//f39//39/f/9/f3//f39//&#10;39/f/9/f3//g4OD/5eXl/+np6f/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enp&#10;/+jo6P/n5+f/4+Pj/+Hh4f/f39//39/f/9/f3//f39//39/f/9/f3//f39//39/f/9/f3//f39//&#10;39/f/9/f3//f39//39/f/9/f3//f39//39/f/9/f3//f39//39/f/9/f3//f39//39/f/9/f3//f&#10;39//39/f/9/f3//f39//39/f/9/f3//f39//4+Pj/+jo6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enp/+jo6P/n5+f/4+Pj/+Hh4f/g4OD/39/f/9/f3//f39//39/f/9/f3//f39//39/f/9/f3//f&#10;39//39/f/9/f3//f39//39/f/9/f3//f39//39/f/9/f3//f39//39/f/9/f3//f39//39/f/9/f&#10;3//f39//39/f/9/f3//f39//39/f/9/f3//f39//39/f/9/f3//f39//4eHh/+fn5//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enp/+np6f/n5+f/5OTk/+Hh4f/g4OD/39/f/9/f3//f39//39/f/9/f3//f39//39/f/9/f&#10;3//f39//39/f/9/f3//f39//39/f/9/f3//f39//39/f/9/f3//f39//39/f/9/f3//f39//39/f&#10;/9/f3//f39//39/f/9/f3//f39//39/f/9/f3//f39//39/f/9/f3//f39//39/f/9/f3//f39//&#10;39/f/+Xl5f/p6en/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enp/+np6f/m5ub/5OTk/+Li4v/f39//39/f/9/f3//f39//39/f/9/f3//f39//39/f&#10;/9/f3//f39//39/f/9/f3//f39//39/f/9/f3//f39//39/f/9/f3//f39//39/f/9/f3//f39//&#10;39/f/9/f3//f39//39/f/9/f3//f39//39/f/9/f3//f39//39/f/9/f3//f39//39/f/9/f3//f&#10;39//39/f/9/f3//f39//39/f/+Pj4//o6Oj/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f39//r6+v/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np6f/n5+f/5OTk/+Li4v/g4OD/39/f/9/f3//f39//39/f/9/f3//f39//&#10;39/f/9/f3//f39//39/f/9/f3//f39//39/f/9/f3//f39//39/f/9/f3//f39//39/f/9/f3//f&#10;39//39/f/9/f3//f39//39/f/9/f3//f39//39/f/9/f3//f39//39/f/9/f3//f39//39/f/9/f&#10;3//f39//39/f/9/f3//f39//39/f/9/f3//f39//39/f/+Hh4f/m5ub/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Dw8P/l5eX/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j4//g4OD/5eXl/+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p6en/4+Pj/+Dg4P/f39//4ODg/+np6f/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m5ub/4ODg/9/f3//f39//39/f&#10;/+Li4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fn5//g4OD/&#10;39/f/9/f3//f39//39/f/9/f3//l5eX/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enp/+Hh4f/g4OD/39/f/9/f3//f39//39/f/9/f3//g4OD/6enp/+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p6en/4+Pj/+Dg4P/f39//39/f/9/f3//f39//39/f/9/f3//f39//4uLi&#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vr6//m5ub/4ODg/9/f3//f39//39/f/9/f3//f39//&#10;39/f/9/f3//f39//39/f/+Xl5f/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fn5//g4OD/4ODg/9/f3//f&#10;39//39/f/9/f3//f39//39/f/9/f3//f39//39/f/+Dg4P/p6en/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enp/+Li&#10;4v/g4OD/39/f/9/f3//f39//39/f/9/f3//f39//39/f/9/f3//f39//39/f/9/f3//i4uL/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p6en/4+Pj/+Dg4P/f39//39/f/9/f3//f39//39/f/9/f3//f39//39/f/9/f3//f39//&#10;39/f/9/f3//f39//5eXl/+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m5ub/4ODg/9/f3//f39//39/f/9/f3//f39//39/f/9/f3//f&#10;39//39/f/9/f3//f39//39/f/9/f3//f39//4ODg/+np6f/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jo6P/g4OD/4ODg/9/f3//f39//39/f/9/f&#10;3//f39//39/f/9/f3//f39//39/f/9/f3//f39//39/f/9/f3//f39//39/f/+Pj4//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enp/+Hh4f/g4OD/39/f&#10;/9/f3//f39//39/f/9/f3//f39//39/f/9/f3//f39//39/f/9/f3//f39//39/f/9/f3//f39//&#10;39/f/9/f3//l5eX/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p6en/&#10;5OTk/+Dg4P/f39//39/f/9/f3//f39//39/f/9/f3//f39//39/f/9/f3//f39//39/f/9/f3//f&#10;39//39/f/9/f3//f39//39/f/9/f3//g4OD/6enp/+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m5ub/4ODg/9/f3//f39//39/f/9/f3//f39//39/f/9/f3//f39//39/f/9/f&#10;3//f39//39/f/9/f3//f39//39/f/9/f3//f39//39/f/9/f3//f39//4+Pj/+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jo6P/g4OD/4ODg/9/f3//f39//39/f/9/f3//f39//39/f&#10;/9/f3//f39//39/f/9/f3//f39//39/f/9/f3//f39//39/f/9/f3//f39//39/f/9/f3//f39//&#10;39/f/+Xl5f/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enp/+Li4v/g4OD/39/f/9/f3//f39//&#10;39/f/9/f3//f39//39/f/9/f3//f39//39/f/9/f3//f39//39/f/9/f3//f39//39/f/9/f3//f&#10;39//39/f/9/f3//f39//39/f/9/f3//p6en/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5OTk/+Dg4P/f&#10;39//39/f/9/f3//f39//39/f/9/f3//f39//39/f/9/f3//f39//39/f/9/f3//f39//39/f/9/f&#10;3//f39//39/f/9/f3//f39//39/f/9/f3//f39//39/f/9/f3//j4+P/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n5+f/4ODg/9/f3//f39//39/f/9/f3//f39//39/f/9/f3//f39//39/f/9/f3//f39//39/f&#10;/9/f3//f39//39/f/9/f3//f39//39/f/9/f3//f39//39/f/9/f3//f39//39/f/9/f3//f39//&#10;5eXl/+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jo6P/g4OD/4ODg/9/f3//f39//39/f/9/f3//f39//39/f/9/f3//f39//&#10;39/f/9/f3//f39//39/f/+Hh4f/h4eH/4ODg/+Dg4P/f39//39/f/9/f3//f39//39/f/9/f3//f&#10;39//39/f/9/f3//f39//39/f/+np6f/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enp/+Pj4//g4OD/39/f/9/f3//f39//39/f/9/f3//f&#10;39//39/f/9/f3//f39//39/f/9/f3//h4eH/3t7e/9bW1v/U1NT/2tra/+Dg4P/g4OD/4ODg/9/f&#10;3//f39//39/f/9/f3//f39//39/f/9/f3//f39//39/f/+Li4v/p6en/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&#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Ojo/+jo6P/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5eXl/+Dg4P/f39//39/f/9/f&#10;3//f39//39/f/9/f3//f39//39/f/9/f3//f39//39/f/+Dg4P/R0dH/ra2t/4+Pj/+Hh4f/mZmZ&#10;/76+vv/c3Nz/4ODg/+Dg4P/f39//39/f/9/f3//f39//39/f/9/f3//f39//39/f/9/f3//l5eX/&#10;6+vr/+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vr6//o6Oj/4eHh/+Li4v/n5+f/&#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n5+f/4ODg&#10;/9/f3//f39//39/f/9/f3//f39//39/f/9/f3//f39//39/f/9/f3//f39//4ODg/87Ozv95eXn/&#10;S0tL/2JiYv9tbW3/VVVV/1tbW/+ioqL/3Nzc/9/f3//g4OD/39/f/9/f3//f39//39/f/9/f3//f&#10;39//39/f/9/f3//f39//6enp/+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jo6P/g&#10;4OD/4ODg/9/f3//g4OD/5+fn/+jo6P/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jo6P/g4OD/4ODg/9/f3//f39//39/f/9/f3//f39//39/f/9/f3//f39//39/f/9/f3//g&#10;4OD/3t7e/3R0dP9LS0v/uLi4/+vr6//y8vL/4eHh/4qKiv9BQUH/r6+v/+Dg4P/g4OD/4ODg/9/f&#10;3//f39//39/f/9/f3//f39//39/f/9/f3//f39//4+Pj/+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p6en/5+fn/+Dg4P/g4OD/39/f/9/f3//f39//39/f/+Xl5f/o6Oj/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enp/+Pj4//g4OD/39/f/9/f3//f39//39/f/9/f3//f39//39/f/9/f&#10;3//f39//39/f/9/f3//j4+P/urq6/zAwMP/Fxcb//f39//////////////////j4+P9sbGz/YGBg&#10;/9nZ2f/g4OD/4ODg/9/f3//f39//39/f/9/f3//f39//39/f/9/f3//f39//39/f/+Xl5f/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np6f/n5+f/4ODg/9/f3//f39//39/f/9/f3//f39//39/f/9/f3//i4uL/&#10;6Ojo/+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p6en/5OTk/+Dg4P/f39//39/f/9/f3//f39//39/f&#10;/9/f3//f39//39/f/9/f3//f39//39/f/9/f3//k5OT/kpKS/1FRUf/09PT/////////////////&#10;//////////+8vLz/Nzc3/87Ozv/g4OD/4ODg/9/f3//f39//39/f/9/f3//f39//39/f/9/f3//f&#10;39//39/f/+Dg4P/p6en/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enp/+fn5//g4OD/39/f/9/f3//f39//39/f/9/f3//f&#10;39//39/f/9/f3//f39//4eHh/+fn5//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n5+f/4ODg/9/f3//f39//&#10;39/f/9/f3//f39//39/f/9/f3//f39//39/f/9/f3//f39//39/f/9/f3//j4+P/h4eH/2JiYv/2&#10;9vb////////////////////////////Ly8v/Ly8v/8vLy//g4OD/4ODg/9/f3//f39//39/f/9/f&#10;3//f39//39/f/9/f3//f39//39/f/9/f3//i4uL/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p6en/5+fn/+Dg4P/f39//39/f/9/f&#10;3//f39//39/f/9/f3//f39//39/f/9/f3//f39//39/f/+Dg4P/n5+f/6Ojo/+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jo6P/g&#10;4OD/4ODg/9/f3//f39//39/f/9/f3//f39//39/f/9/f3//f39//39/f/9/f3//f39//39/f/9/f&#10;3//k5OT/pKSk/z8/P//j4+P//v7+//////////////////z8/P+Xl5f/SUlJ/9TU1P/g4OD/4ODg&#10;/9/f3//f39//39/f/9/f3//f39//39/f/9/f3//f39//39/f/9/f3//f39//5eXl/+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np6f/l5eX/4ODg&#10;/9/f3//f39//39/f/9/f3//f39//39/f/9/f3//f39//39/f/9/f3//f39//39/f/9/f3//f39//&#10;5eXl/+jo6P/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enp/+Pj4//g4OD/39/f/9/f3//f39//39/f/9/f3//f39//39/f/9/f3//f39//39/f&#10;/9/f3//f39//39/f/9/f3//h4eH/0dHR/0VFRf+Pj4//4uLi//b29v/6+vr/8vLy/87Ozv9LS0v/&#10;iIiI/97e3v/g4OD/39/f/9/f3//f39//39/f/9/f3//f39//39/f/9/f3//f39//39/f/9/f3//f&#10;39//4ODg/+np6f/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enp/+Xl5f/g4OD/39/f/9/f3//f39//39/f/9/f3//f39//39/f/+Dg4P/g4OD/4ODg/+Dg4P/g&#10;4OD/4ODg/+Dg4P/f39//39/f/+Li4v/o6Oj/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p6en/5eXl/+Dg4P/f39//39/f/9/f3//f39//4ODg/+Dg4P/g4OD/&#10;4ODg/+Dg4P/g4OD/4ODg/9/f3//f39//39/f/9/f3//f39//4eHh/4aGhv81NTX/fX19/7Kysv++&#10;vr7/pKSk/1dXV/9NTU3/ycnJ/+Dg4P/g4OD/39/f/9/f3//f39//39/f/9/f3//g4OD/4ODg/+Dg&#10;4P/g4OD/4ODg/+Dg4P/g4OD/39/f/+Li4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i4uL/qKio/zAwMP8vLy//sLCw/+Dg4P/g4OD/39/f/9/f3//f39//39/f/9/f&#10;3//f39//39/f/9/f3//f39//39/f/9/f3//f39//39/f/9/f3//f39//39/f/9/f3//f39//39/f&#10;/9/f3//f39//39/f/+Li4v+0tLT/Li4u/y0tLf+urq7/4ODg/+Dg4P/f39//39/f/9/f3//f39//&#10;39/f/9/f3//f39//39/f/9/f3//f39//39/f/+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Hh4f/BwcH/RkZG/x4eHv+Kior/3Nzc/+Dg4P/f39//39/f&#10;/9/f3//f39//39/f/9/f3//f39//39/f/9/f3//f39//39/f/9/f3//f39//39/f/9/f3//f39//&#10;39/f/9/f3//f39//39/f/9/f3//f39//39/f/9/f3//g4OD/i4uL/xMTE/9QUFD/y8vM/+Hh4f/g&#10;4OD/39/f/9/f3//f39//39/f/9/f3//f39//39/f/9/f3//f39//39/f/+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4eHh/9TU1P9ra2v/EhIS/2ZmZv/Ozs7/&#10;4ODg/+Dg4P/f39//39/f/9/f3//f39//39/f/9/f3//f39//39/f/9/f3//f39//39/f/9/f3//f&#10;39//39/f/9/f3//f39//39/f/9/f3//f39//39/f/9/f3//f39//39/f/9/f3//g4OD/0tLS/1ZW&#10;Vv8RERH/g4OD/9vb2//g4OD/4ODg/9/f3//f39//39/f/9/f3//f39//39/f/9/f3//f39//39/f&#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g4OD/39/f/4uLi/8e&#10;Hh7/SEhI/7y8vP/f39//4ODg/9/f3//f39//39/f/9/f3//f39//39/f/9/f3//f39//39/f/9/f&#10;3//f39//39/f/9/f3//f39//39/f/9/f3//f39//39/f/9/f3//f39//39/f/9/f3//f39//39/f&#10;/9/f3//f39//4uLi/7Ozs/8vLy//Kioq/6+vr//f39//4ODg/9/f3//f39//39/f/9/f3//f39//&#10;39/f/9/f3//f39//39/f/+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i4uL/rq6u/zExMf8vLy//p6en/97e3v/g4OD/39/f/9/f3//f39//39/f/9/f3//f39//39/f&#10;/9/f3//f39//39/f/9/f3//f39//39/f/9/f3//f39//39/f/9/f3//f39//39/f/9/f3//f39//&#10;39/f/9/f3//f39//39/f/9/f3//f39//39/f/+Dg4P+MjIz/FhYW/1JSUv/Ly8v/4eHh/+Dg4P/f&#10;39//39/f/9/f3//f39//39/f/9/f3//f39//39/f/+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np6f/j4+P/&#10;5ubm/+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np6f/j4+P/6Ojo/+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np6f/l5eX/6Ojo/+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np6f/n5+f/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np6f/o&#10;6Oj/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p6en/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Ojo/+Li4v/f39//39/f/9/f&#10;3//f39//39/f/9/f3//f39//39/f/9/f3//f39//39/f/9/f3//f39//39/f/9/f3//f39//39/f&#10;/9/f3//f39//39/f/9/f3//f39//39/f/9/f3//f39//39/f/9/f3//f39//39/f/9/f3//f39//&#10;39/f/9/f3//f39//39/f/9/f3//f39//39/f/9/f3//f39//39/f/9/f3//f39//39/f/9/f3//f&#10;39//39/f/9/f3//f39//4ODg/+Hh4f/j4+P/5ubm/+np6f/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enp&#10;/+Xl5f/f39//39/f/9/f3//f39//39/f/9/f3//f39//39/f/9/f3//f39//39/f/9/f3//f39//&#10;39/f/9/f3//f39//39/f/9/f3//f39//39/f/9/f3//f39//39/f/9/f3//f39//39/f/9/f3//f&#10;39//39/f/9/f3//f39//39/f/9/f3//f39//39/f/9/f3//f39//39/f/9/f3//f39//39/f/9/f&#10;3//f39//39/f/9/f3//f39//39/f/+Dg4P/h4eH/4+Pj/+Xl5f/o6Oj/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fn5//g4OD/39/f/9/f3//f39//39/f/9/f3//f39//39/f/9/f3//f&#10;39//39/f/9/f3//f39//39/f/9/f3//f39//39/f/9/f3//f39//39/f/9/f3//f39//39/f/9/f&#10;3//f39//39/f/9/f3//f39//39/f/9/f3//f39//39/f/9/f3//f39//39/f/9/f3//f39//39/f&#10;/9/f3//f39//39/f/9/f3//f39//39/f/9/f3//f39//4ODg/+Pj4//m5ub/6enp/+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np6f/i4uL/39/f/9/f3//f39//39/f/9/f&#10;3//f39//39/f/9/f3//f39//39/f/9/f3//f39//39/f/9/f3//f39//39/f/9/f3//f39//39/f&#10;/9/f3//f39//39/f/9/f3//f39//39/f/9/f3//f39//39/f/9/f3//f39//39/f/9/f3//f39//&#10;39/f/9/f3//f39//39/f/9/f3//f39//39/f/9/f3//f39//4ODg/+Li4v/k5OT/5eXl/+np6f/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m5ub/4uLi&#10;/+Hh4f/f39//39/f/9/f3//f39//39/f/9/f3//f39//39/f/9/f3//f39//39/f/9/f3//f39//&#10;39/f/9/f3//f39//39/f/9/f3//f39//39/f/9/f3//f39//39/f/9/f3//f39//39/f/9/f3//f&#10;39//39/f/9/f3//f39//39/f/9/f3//f39//39/f/9/f3//f39//39/f/9/f3//g4OD/5ubm/+/v&#10;7//v7+//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5+fn/+bm5v/j4+P/4+Pj/+Li4v/h4eH/39/f/9/f3//f39//39/f/9/f3//f&#10;39//39/f/9/f3//f39//39/f/9/f3//f39//39/f/9/f3//f39//39/f/9/f3//f39//39/f/9/f&#10;3//f39//39/f/9/f3//f39//39/f/9/f3//f39//39/f/9/f3//f39//39/f/9/f3//f39//4ODg&#10;/+Li4v/l5eX/8PDw//z8/P/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enp/+fn5//m5ub/5ubm/+Pj&#10;4//j4+P/4uLi/9/f3//f39//39/f/9/f3//f39//39/f/9/f3//f39//39/f/9/f3//f39//39/f&#10;/9/f3//f39//39/f/9/f3//f39//39/f/9/f3//f39//39/f/9/f3//f39//39/f/9/f3//f39//&#10;39/f/+Dg4P/j4+P/5eXl/+jo6P/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np6f/n5+f/5+fn/+bm5v/j4+P/4+Pj/+Li4v/h4eH/39/f/9/f3//f39//&#10;39/f/9/f3//f39//39/f/9/f3//f39//39/f/9/f3//f39//39/f/9/f3//f39//39/f/9/f3//f&#10;39//39/f/9/f3//g4OD/4uLi/+Xl5f/o6Oj/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r6+v/6urq/+rq6v/q6ur/6Ojo/+fn5//m&#10;5ub/4+Pj/+Pj4//h4eH/4eHh/+Dg4P/f39//39/f/9/f3//f39//39/f/9/f3//f39//39/f/9/f&#10;3//f39//39/f/9/f3//f39//4ODg/+Li4v/l5eX/5+fn/+np6f/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vr6//q6ur/6urq/+np6f/n5+f/5+fn/+Xl5f/j4+P/4+Pj/+Hh4f/f39//39/f&#10;/9/f3//f39//39/f/9/f3//f39//39/f/+Dg4P/i4uL/5eXl/+fn5//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np6f/p6en/&#10;5+fn/+fn5//l5eX/4+Pj/+Pj4//h4eH/4eHh/9/f3//g4OD/4eHh/+Xl5f/n5+f/6enp/+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p6en/6enp/+fn5//n5+f/5eXl/+Tk5P/l5eX/5+fn/+np&#10;6f/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np6f/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4uLi/+np6f/q6ur/6urq&#10;/+rq6v/q6ur/6urq/+rq6v/q6ur/6urq/+rq6v/q6ur/6urq/+rq6v/q6ur/6urq/+rq6v/q6ur/&#10;7Ozs//j4+P/t7e3/6urq/+rq6v/q6ur/6urq/+rq6v/q6ur/6urq/+rq6v/q6ur/6urq/+rq6v/q&#10;6ur/6urq/+rq6v/q6ur/6+vr/+jo6P/g4OD/4ODg/9/f3//f39//39/f/9/f3//f39//39/f/9/f&#10;3//f39//39/f/+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&#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5eXl/+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&#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n5+f/4eHh/9/f3//f39//sbGx/2tra/+FhYX/tra2/8bG&#10;xv+xsbH/eHh4/15eXv+ysrL/3Nzc/+Dg4P/f39//39/f/9/f3//f39//39/f/9/f3//f39//39/f&#10;/9/f3//f39//4eHh/+fn5//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o6Oj/5+fn/+np6f/q6ur/6urq/+vr6//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p6en/4+Pj/+Dg4P/g4OD/29vb&#10;/66urv9vb2//b29v/3Jycv9sbGz/cXFx/66urv/a2tr/4ODg/9/f3//f39//39/f/9/f3//f39//&#10;39/f/9/f3//f39//39/f/9/f3//g4OD/5ubm/+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vr/+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5OTk/+Dg4P/f39//4ODg/9/f3//Dw8P/qKio/52dnf+urq7/zMzM/9/f3//g4OD/39/f/9/f3//f&#10;39//39/f/9/f3//f39//39/f/9/f3//f39//39/f/9/f3//l5eX/6enp/+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5+fn/+Hh4f/f39//39/f/9/f3//i4uL/4eHh/+Dg4P/i4uL/4eHh/+Dg&#10;4P/f39//39/f/9/f3//f39//39/f/9/f3//f39//39/f/9/f3//f39//39/f/+Li4v/p6en/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Ojo/+Li4v/f39//39/f/9/f3//f39//39/f&#10;/9/f3//f39//39/f/9/f3//f39//39/f/9/f3//f39//39/f/9/f3//f39//39/f/9/f3//f39//&#10;4eHh/+fn5//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Tk5P/g4OD/&#10;39/f/9/f3//f39//39/f/9/f3//f39//39/f/9/f3//f39//39/f/9/f3//f39//39/f/9/f3//f&#10;39//39/f/9/f3//g4OD/5ubm/+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fn5//h4eH/39/f/9/f3//f39//39/f/9/f3//f39//39/f/9/f3//f39//39/f/9/f&#10;3//f39//39/f/9/f3//f39//39/f/9/f3//k5OT/6enp/+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jo6P/i4uL/39/f/9/f3//f39//39/f/9/f3//f39//39/f&#10;/9/f3//f39//39/f/9/f3//f39//39/f/9/f3//f39//39/f/+Hh4f/o6Oj/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k5OT/4ODg/9/f3//f39//&#10;39/f/9/f3//f39//39/f/9/f3//f39//39/f/9/f3//f39//39/f/9/f3//f39//4eHh/+bm5v/r&#10;6+v/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m&#10;5ub/4eHh/9/f3//f39//39/f/9/f3//f39//39/f/9/f3//f39//39/f/9/f3//f39//39/f/9/f&#10;3//f39//5eXl/+np6f/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o6Oj/4uLi/9/f3//f39//39/f/9/f3//f39//39/f/9/f3//f39//39/f&#10;/9/f3//f39//39/f/9/f3//k5OT/6enp/+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vr6//q6ur/5OTk/+Dg4P/f39//39/f/9/f3//f39//&#10;39/f/9/f3//f39//39/f/9/f3//f39//39/f/+Hh4f/n5+f/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5ubm/+Hh4f/f&#10;39//39/f/9/f3//f39//39/f/9/f3//f39//39/f/9/f3//f39//4ODg/+bm5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Ojo/+Li4v/f39//39/f/9/f3//f39//39/f/9/f3//f39//39/f/9/f3//f39//5eXl&#10;/+np6f/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enp/+Pj4//g4OD/39/f/9/f3//f39//39/f/9/f3//f39//&#10;39/f/9/f3//i4uL/6enp/+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bm5v/g4OD/39/f/9/f3//f&#10;39//39/f/9/f3//f39//39/f/+Hh4f/n5+f/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vr/+jo&#10;6P/h4eH/39/f/9/f3//f39//39/f/9/f3//f39//4ODg/+bm5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np6f/h4eH/39/f/9/f3//f39//39/f/9/f3//f39//5OTk/+np6f/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j4+P/4ODg/9/f3//f39//39/f/9/f3//i&#10;4uL/6Ojo/+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l5eX/4eHh/9/f&#10;3//f39//39/f/+Hh4f/m5ub/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o6Oj/4eHh/+Dg4P/f39//39/f/+bm5v/p6en/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4+Pj/+Dg4P/f39//4+Pj/+np6f/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5ubm/+Hh4f/h4eH/5+fn/+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Ojo&#10;/+Pj4//m5ub/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enp/+jo6P/p6en/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v7/5ubm/9PT0//V1dX/6urq////////////////////////////&#10;////////////////////////////////+/v7/93d3f/v7+//////////////////////////////&#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r6+v/Gxsb/iIiJ/4ODg/+Dg4P/kJCQ/9LS0v/+&#10;/v7////////////////////////////////////////////+/v7/3d3d/4CAgP/Kysr/////////&#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v7+/9jY2P9paWn/dHR0/6io&#10;qP+lpaX/b29v/3Z2dv/n5+f/////////////////////////////////+/v7/+Dg4P/Jycn/jIyM&#10;/0ZGRv+6urr/////////////////////////////////////////////////////////////////&#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vr6&#10;/5qamv9TU1P/z8/P//n5+f/29vb/v7+//0xMTP+0tLT/////////////////////////////////&#10;7u7u/5ycnP99fX3/V1dX/0dHR/+9vb3/////////////////////////////////////////////&#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7+/v/2tra/97e3v//Pz8////////////8fHx/2VlZf+BgYH//v7+////////&#10;////////////////////8vLy/7a2tv+tra3/kpKS/0VFRf+9vb3/////////////////////////&#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v7/4uLi/1ZWVv+dnZ3/////////////////+Pj4/39/&#10;f/9paWn/+vr6//////////////////////////////////z8/P/6+vr/ysrK/0FBQf+9vb3/////&#10;/////////////////////////////////////////////////////////////v7+/+/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x8fH/9/f3//r6&#10;+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n5+f/9/f3/9vb2//Hx8f/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09PT/+vr6//T09P/x8fH/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x8fH/9/f3//39/f/4+Pj/8/Pz//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Pz8//4+Pj/9/f3//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Hx8f/09PT//f39//n5+f/09PT/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fHx//j4+P/4+Pj/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6+vr///////X1&#10;9f/x8fH/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Pz&#10;//v7+//z8/P/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8vLy//b29v/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r6+v/7u7u//b29v/9/f3/8fHx/+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v7+//9vb2/+/v7//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r6+v/9PT0//39/f/19fX/&#10;7e3t/+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3t7f/0&#10;9PT/9PT0/+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v7+///Pz8//j4+P/u7u7/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T09P/09PT/7u7u/+vr6//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29vb///////Hx8f/r6+v/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e3t//n5+f/u7u7/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&#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v7+/9vb2/9ubm7/cHBw/6ampv+fn5//Z2dn/4WFhf/w8PD///////f39/99fX3/hYWF//7+&#10;/v/////////////////9/f3/zMzM/z09Pf+7u7v/////////////////////////////////////&#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z8/P/Ly8v/jY2N/4KCgv+BgYH/lJSU/9vb2///////////&#10;//n5+f+YmJj/np6e//7+/v/////////////////+/v7/4ODg/4mJif/V1dX/////////////////&#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9/f3/6+vr/9fX1//W1tb/&#10;7u7u//////////////////7+/v/v7+//8PDw////////////////////////////+vr6/+zs7P/3&#10;9/f//////////////////////////////////////////////////////////////////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v7//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fHx&#10;//b29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b29v/8/Pz/8fHx/+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9vb2/+7u7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vLy//39/f/09PT/6+vr/+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zs7P/z8/P/8vLy/+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Pz8//f39//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Pz8//09PT/7Ozs/+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29vb/////&#10;//Dw8P/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7Ozs//j4+P/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fHx//b29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b29v/8/Pz/8fHx/+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9vb2/+7u7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vLy//39/f/09PT/6+vr/+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zs7P/z8/P/8vLy/+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Pz8//f3&#10;9//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Pz8//09PT/7Ozs/+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29vb///////Dw8P/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7Ozs//j4+P/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fHx//b29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b29v/8/Pz/8fHx/+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9vb2/+7u7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vLy//39/f/0&#10;9PT/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zs&#10;7P/z8/P/8vLy/+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Pz8//f39//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Pz8//09PT/7Ozs/+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29vb///////Dw8P/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7Ozs//j4+P/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fHx//b29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b29v/8/Pz/&#10;8fHx/+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9vb2/+7u7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vLy//39/f/09PT/6+vr/+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zs7P/z8/P/8vLy/+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Pz8//f39//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Pz8//09PT/7Ozs/+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29vb///////Dw8P/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7Ozs//j4+P/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&#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fHx//b29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b29v/8/Pz/8fHx/+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9vb2/+7u7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vLy//39/f/09PT/6+vr/+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zs7P/z8/P/8vLy/+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Pz8//f39//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Pz8//09PT/7Ozs&#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29vb/&#10;//////Dw8P/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7Ozs//j4+P/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fHx//b29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b29v/8/Pz/8fHx/+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9vb2/+7u7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vLy//39/f/09PT/6+vr/+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zs7P/z8/P/8vLy/+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Pz8&#10;//f39//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Pz8//09PT/7Ozs/+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29vb///////Dw8P/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7Ozs//j4+P/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fHx//b29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b29v/8/Pz/8fHx/+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9vb2/+7u7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vLy//39&#10;/f/09PT/6+vr/+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zs7P/z8/P/8vLy/+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Pz8//f39//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Pz8//09PT/7Ozs/+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29vb///////Dw8P/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Ozs//j4+P/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fHx//b29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b29v/8&#10;/Pz/8fHx/+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9vb2/+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vLy//39/f/09PT/6+vr/+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zs7P/z8/P/8vLy/+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Pz8//f39//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Pz8//09PT/7Ozs/+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29vb///////Dw8P/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Ozs//j4+P/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fHx//b29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b29v/8/Pz/8fHx/+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9vb2/+7u7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vLy//39/f/09PT/6+vr/+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zs7P/z8/P/8vLy/+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Pz8//f39//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Pz8//09PT/&#10;7Ozs/+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2&#10;9vb///////Dw8P/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7Ozs//j4+P/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8fHx//b29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b29v/8/Pz/8fHx/+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u7u7/9vb2/+7u7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vLy//39/f/09PT/6+vr/+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zs7P/z8/P/8vLy&#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Pz8//f39//t7e3/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Pz8//09PT/7Ozs/+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29vb///////Dw8P/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7Ozs//j4+P/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8fHx//b29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b29v/8/Pz/8fHx/+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u7u7/9vb2/+7u&#10;7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8vLy&#10;//39/f/09PT/6+vr/+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zs7P/z8/P/8vLy/+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u7u7//Pz8//f39//t7e3/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Pz8//09PT/7Ozs/+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29vb///////Dw8P/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7Ozs//j4+P/t7e3/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8fHx//b29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b2&#10;9v/8/Pz/8fHx/+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u7u7/9vb2/+7u7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8vLy//39/f/09PT/6+vr/+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zs7P/z8/P/8vLy/+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u7u7//Pz8//f39//t7e3/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Pz8//09PT/7Ozs/+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29vb///////Dw8P/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7Ozs//j4&#10;+P/t7e3/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8fHx//b29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b29v/8/Pz/8fHx/+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u7u7/9vb2/+7u7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8vLy//39/f/09PT/6+vr/+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zs7P/z8/P/8vLy/+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u7u7//Pz8//f39//t7e3/&#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Pz8//0&#10;9PT/7Ozs/+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29vb///////Dw8P/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7Ozs//j4+P/t7e3/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8fHx//b29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b29v/8/Pz/8fHx/+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u7u7/9vb2/+7u7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8vLy//39/f/09PT/6+vr&#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zs7P/z8/P/&#10;8vLy/+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z8//f39//t7e3/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Pz8//09PT/7Ozs/+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29vb///////Dw8P/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7Ozs//j4+P/t7e3/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8fHx//b29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b29v/8/Pz/8fHx/+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u7u7/9vb2&#10;/+7u7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8vLy//39/f/09PT/6+vr/+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zs7P/z8/P/8vLy/+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u7u7//Pz8//f39//t7e3/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Pz8//09PT/7Ozs/+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29vb///////Dw8P/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7Ozs//j4+P/t7e3/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8fHx//b2&#10;9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b29v/8/Pz/8fHx/+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u7u7/9vb2/+7u7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8vLy//39/f/09PT/6+vr/+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zs7P/z8/P/8vLy/+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u7u7//Pz8//f39//t7e3/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Pz8//09PT/7Ozs/+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29vb///////Dw&#10;8P/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7Ozs&#10;//j4+P/t7e3/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8fHx//b29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b29v/8/Pz/8fHx/+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u7u7/9vb2/+7u7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8vLy//39/f/09PT/6+vr/+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zs7P/z8/P/8vLy/+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Pz8//f39//t&#10;7e3/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Pz&#10;8//09PT/7Ozs/+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29vb///////Dw8P/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7Ozs//j4+P/t7e3/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8fHx//b29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b29v/8/Pz/8fHx/+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u7u7/9vb2/+7u7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8vLy//39/f/09PT/&#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zs7P/z&#10;8/P/8vLy/+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u7u7//Pz8//f39//t7e3/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Pz8//09PT/7Ozs/+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29vb///////Dw8P/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7Ozs//j4+P/t7e3/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8fHx//b29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b29v/8/Pz/8fHx&#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u7u7/&#10;9vb2/+7u7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8vLy//39/f/09PT/6+vr/+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zs7P/z8/P/8vLy/+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u7u7//Pz8//f39//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Pz8//09PT/7Ozs/+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29vb///////Dw8P/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7Ozs//j4+P/t7e3/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s7Oz/8vLy&#10;//b29v/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u7u//b29v/7+/v/8fHx/+zs7P/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w8PD/9vb2//Dw8P/s7Oz/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8/Pz//39/f/19fX/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z8/P/8/Pz/+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zs7P/w8PD/+/v7//f39//v7+//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Ozs//T09P/09PT/7e3t/+zs&#10;7P/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39/f//v7+&#10;//Hx8f/s7Oz/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j4+P/v7+//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19fX/+fn5//X19f/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y8vL/5OTk/8XFxf/V1dX/8/Pz//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4+Pj/+Pj4//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p6en/y8vL/8zMzP/r&#10;6+v/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f3&#10;9//5+fn/9fX1//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Pz8//S0tL/x8fH/+Xl5f/y8vL/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vb2//n5+f/19fX/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bm5v/AwMD/1dXV//Hx8f/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fn5//f39//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">
                <v:shape id="Picture 24" o:spid="_x0000_s1039" type="#_x0000_t75" alt="H:\Chapter3_Tables&amp;Figures.17\Figure9.tiff" style="position:absolute;left:1143000;top:990600;width:3505200;height:4800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g&#10;JSvCAAAA2wAAAA8AAABkcnMvZG93bnJldi54bWxEj81qwzAQhO+FvoPYQm+17BBK60QJIVAoyalu&#10;Dj1urPUPsVbGqybK20eBQo/DzHzDLNfRDepMk/SeDRRZDoq49rbn1sDh++PlDZQEZIuDZzJwJYH1&#10;6vFhiaX1F/6icxValSAsJRroQhhLraXuyKFkfiROXuMnhyHJqdV2wkuCu0HP8vxVO+w5LXQ40raj&#10;+lT9OgNRk+xjUf3smnnRyFHeabuzxjw/xc0CVKAY/sN/7U9rYDaH+5f0A/Tq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ICUrwgAAANsAAAAPAAAAAAAAAAAAAAAAAJwCAABk&#10;cnMvZG93bnJldi54bWxQSwUGAAAAAAQABAD3AAAAiwMAAAAA&#10;">
                  <v:imagedata r:id="rId17" o:title="Figure9.tiff"/>
                </v:shape>
                <v:shape id="Picture 25" o:spid="_x0000_s1040" type="#_x0000_t75" alt="H:\Chapter3_Tables&amp;Figures.17\Figure10.tiff" style="position:absolute;left:5029200;top:1143000;width:3595688;height:4438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iT&#10;GzzIAAAA2wAAAA8AAABkcnMvZG93bnJldi54bWxEj1trAjEUhN8F/0M4Bd80q6DUrVFqUXrR4qWF&#10;4tthc9ws3Zwsm9Rd++ubQqGPw8x8w8wWrS3FhWpfOFYwHCQgiDOnC84VvL+t+7cgfEDWWDomBVfy&#10;sJh3OzNMtWv4QJdjyEWEsE9RgQmhSqX0mSGLfuAq4uidXW0xRFnnUtfYRLgt5ShJJtJiwXHBYEUP&#10;hrLP45dV8D3Nq81kvV++7l7M88fjsDltV3ulejft/R2IQG34D/+1n7SC0Rh+v8QfIOc/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Ikxs8yAAAANsAAAAPAAAAAAAAAAAAAAAA&#10;AJwCAABkcnMvZG93bnJldi54bWxQSwUGAAAAAAQABAD3AAAAkQMAAAAA&#10;">
                  <v:imagedata r:id="rId18" o:title="Figure10.tiff"/>
                </v:shape>
                <v:shape id="Text Box 26" o:spid="_x0000_s1041" type="#_x0000_t202" style="position:absolute;left:1295400;top:2514600;width:381570;height:43126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7dexAAA&#10;ANsAAAAPAAAAZHJzL2Rvd25yZXYueG1sRI9BawIxFITvBf9DeIK3mtXDIlujLIKiHqTVQnt8bF53&#10;lyYvSxLX9d83gtDjMDPfMMv1YI3oyYfWsYLZNANBXDndcq3g87J9XYAIEVmjcUwK7hRgvRq9LLHQ&#10;7sYf1J9jLRKEQ4EKmhi7QspQNWQxTF1HnLwf5y3GJH0ttcdbglsj51mWS4stp4UGO9o0VP2er1bB&#10;17v99uZ46IerWZTH8mS3l3yn1GQ8lG8gIg3xP/xs77WCeQ6PL+kH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4O3XsQAAADbAAAADwAAAAAAAAAAAAAAAACXAgAAZHJzL2Rv&#10;d25yZXYueG1sUEsFBgAAAAAEAAQA9QAAAIgDAAAAAA==&#10;" fillcolor="white [3212]" strokecolor="#44546a [3215]">
                  <v:textbox style="mso-fit-shape-to-text:t">
                    <w:txbxContent>
                      <w:p w14:paraId="25EE538F"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1</w:t>
                        </w:r>
                      </w:p>
                    </w:txbxContent>
                  </v:textbox>
                </v:shape>
                <v:shape id="Text Box 27" o:spid="_x0000_s1042" type="#_x0000_t202" style="position:absolute;left:8001001;top:1447800;width:381570;height:43126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zxLFxAAA&#10;ANsAAAAPAAAAZHJzL2Rvd25yZXYueG1sRI9BawIxFITvBf9DeIK3mtWDymqUpaC0HqRVwR4fm9fd&#10;pcnLksR1/fdGKPQ4zMw3zGrTWyM68qFxrGAyzkAQl043XCk4n7avCxAhIms0jknBnQJs1oOXFeba&#10;3fiLumOsRIJwyFFBHWObSxnKmiyGsWuJk/fjvMWYpK+k9nhLcGvkNMtm0mLDaaHGlt5qKn+PV6vg&#10;8mm/vdl/dP3VLIp9cbDb02yn1GjYF0sQkfr4H/5rv2sF0zk8v6QfIN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8SxcQAAADbAAAADwAAAAAAAAAAAAAAAACXAgAAZHJzL2Rv&#10;d25yZXYueG1sUEsFBgAAAAAEAAQA9QAAAIgDAAAAAA==&#10;" fillcolor="white [3212]" strokecolor="#44546a [3215]">
                  <v:textbox style="mso-fit-shape-to-text:t">
                    <w:txbxContent>
                      <w:p w14:paraId="42C362D1"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1</w:t>
                        </w:r>
                      </w:p>
                    </w:txbxContent>
                  </v:textbox>
                </v:shape>
                <v:shape id="Text Box 28" o:spid="_x0000_s1043" type="#_x0000_t202" style="position:absolute;left:2743200;top:2514600;width:381570;height:43126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UIa3wAAA&#10;ANsAAAAPAAAAZHJzL2Rvd25yZXYueG1sRE9Ni8IwEL0v+B/CCN7WVA8i1ShFUHY9yK4KehyasS0m&#10;k5LEWv+9OSzs8fG+l+veGtGRD41jBZNxBoK4dLrhSsH5tP2cgwgRWaNxTApeFGC9GnwsMdfuyb/U&#10;HWMlUgiHHBXUMba5lKGsyWIYu5Y4cTfnLcYEfSW1x2cKt0ZOs2wmLTacGmpsaVNTeT8+rILLj716&#10;s//u+oeZF/viYLen2U6p0bAvFiAi9fFf/Of+0gqmaWz6kn6AXL0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hUIa3wAAAANsAAAAPAAAAAAAAAAAAAAAAAJcCAABkcnMvZG93bnJl&#10;di54bWxQSwUGAAAAAAQABAD1AAAAhAMAAAAA&#10;" fillcolor="white [3212]" strokecolor="#44546a [3215]">
                  <v:textbox style="mso-fit-shape-to-text:t">
                    <w:txbxContent>
                      <w:p w14:paraId="11D6015A"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2</w:t>
                        </w:r>
                      </w:p>
                    </w:txbxContent>
                  </v:textbox>
                </v:shape>
                <v:shape id="Text Box 29" o:spid="_x0000_s1044" type="#_x0000_t202" style="position:absolute;left:8001001;top:3401568;width:381570;height:431263;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HCMsxAAA&#10;ANsAAAAPAAAAZHJzL2Rvd25yZXYueG1sRI9PawIxFMTvQr9DeEJvmtWD6GqURbC0Hkr9A3p8bJ67&#10;i8nLksR1++2bQqHHYWZ+w6w2vTWiIx8axwom4wwEcel0w5WC82k3moMIEVmjcUwKvinAZv0yWGGu&#10;3ZMP1B1jJRKEQ44K6hjbXMpQ1mQxjF1LnLyb8xZjkr6S2uMzwa2R0yybSYsNp4UaW9rWVN6PD6vg&#10;8mWv3uw/uv5h5sW++LS70+xNqddhXyxBROrjf/iv/a4VTBfw+yX9AL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hwjLMQAAADbAAAADwAAAAAAAAAAAAAAAACXAgAAZHJzL2Rv&#10;d25yZXYueG1sUEsFBgAAAAAEAAQA9QAAAIgDAAAAAA==&#10;" fillcolor="white [3212]" strokecolor="#44546a [3215]">
                  <v:textbox style="mso-fit-shape-to-text:t">
                    <w:txbxContent>
                      <w:p w14:paraId="4C539B1A"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sz w:val="28"/>
                            <w:szCs w:val="28"/>
                          </w:rPr>
                          <w:t>2</w:t>
                        </w:r>
                      </w:p>
                    </w:txbxContent>
                  </v:textbox>
                </v:shape>
                <v:shape id="Text Box 30" o:spid="_x0000_s1045" type="#_x0000_t202" style="position:absolute;left:533399;top:762000;width:612287;height:64778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9aa7wQAA&#10;ANsAAAAPAAAAZHJzL2Rvd25yZXYueG1sRE9LbsIwEN1X4g7WIHVXHD5FacAgBK3UXSHtAUbxNA6J&#10;x5FtIOX09aJSl0/vv94OthNX8qFxrGA6yUAQV043XCv4+nx7ykGEiKyxc0wKfijAdjN6WGOh3Y1P&#10;dC1jLVIIhwIVmBj7QspQGbIYJq4nTty38xZjgr6W2uMthdtOzrJsKS02nBoM9rQ3VLXlxSrIM/vR&#10;ti+zY7CL+/TZ7A/utT8r9TgedisQkYb4L/5zv2sF87Q+fUk/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SvWmu8EAAADbAAAADwAAAAAAAAAAAAAAAACXAgAAZHJzL2Rvd25y&#10;ZXYueG1sUEsFBgAAAAAEAAQA9QAAAIUDAAAAAA==&#10;" filled="f" stroked="f">
                  <v:textbox style="mso-fit-shape-to-text:t">
                    <w:txbxContent>
                      <w:p w14:paraId="0DFFAEA4" w14:textId="77777777" w:rsidR="00804234" w:rsidRDefault="00804234" w:rsidP="00804234">
                        <w:pPr>
                          <w:pStyle w:val="NormalWeb"/>
                          <w:spacing w:before="0" w:beforeAutospacing="0" w:after="0" w:afterAutospacing="0"/>
                        </w:pPr>
                        <w:r>
                          <w:rPr>
                            <w:rFonts w:asciiTheme="minorHAnsi" w:hAnsi="Calibri" w:cstheme="minorBidi"/>
                            <w:color w:val="000000" w:themeColor="text1"/>
                            <w:kern w:val="24"/>
                            <w:sz w:val="48"/>
                            <w:szCs w:val="48"/>
                          </w:rPr>
                          <w:t>A.</w:t>
                        </w:r>
                      </w:p>
                    </w:txbxContent>
                  </v:textbox>
                </v:shape>
                <v:shape id="Text Box 31" o:spid="_x0000_s1046" type="#_x0000_t202" style="position:absolute;left:4800600;top:762000;width:595426;height:64778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QMgwwAA&#10;ANsAAAAPAAAAZHJzL2Rvd25yZXYueG1sRI/BbsIwEETvlfgHa5G4gROgCAIGIVokbm2BD1jFSxwS&#10;r6PYhbRfXyMh9TiamTea1aaztbhR60vHCtJRAoI4d7rkQsH5tB/OQfiArLF2TAp+yMNm3XtZYabd&#10;nb/odgyFiBD2GSowITSZlD43ZNGPXEMcvYtrLYYo20LqFu8Rbms5TpKZtFhyXDDY0M5QXh2/rYJ5&#10;Yj+qajH+9Hb6m76a3Zt7b65KDfrddgkiUBf+w8/2QSuYpPD4En+AXP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uQMgwwAAANsAAAAPAAAAAAAAAAAAAAAAAJcCAABkcnMvZG93&#10;bnJldi54bWxQSwUGAAAAAAQABAD1AAAAhwMAAAAA&#10;" filled="f" stroked="f">
                  <v:textbox style="mso-fit-shape-to-text:t">
                    <w:txbxContent>
                      <w:p w14:paraId="74A14F28" w14:textId="77777777" w:rsidR="00804234" w:rsidRDefault="00804234" w:rsidP="00804234">
                        <w:pPr>
                          <w:pStyle w:val="NormalWeb"/>
                          <w:spacing w:before="0" w:beforeAutospacing="0" w:after="0" w:afterAutospacing="0"/>
                        </w:pPr>
                        <w:r>
                          <w:rPr>
                            <w:rFonts w:asciiTheme="minorHAnsi" w:hAnsi="Calibri" w:cstheme="minorBidi"/>
                            <w:color w:val="000000" w:themeColor="text1"/>
                            <w:kern w:val="24"/>
                            <w:sz w:val="48"/>
                            <w:szCs w:val="48"/>
                          </w:rPr>
                          <w:t>B.</w:t>
                        </w:r>
                      </w:p>
                    </w:txbxContent>
                  </v:textbox>
                </v:shape>
                <v:rect id="Rectangle 32" o:spid="_x0000_s1047" style="position:absolute;left:457200;top:609600;width:8305800;height:533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7bTPxAAA&#10;ANsAAAAPAAAAZHJzL2Rvd25yZXYueG1sRI9Bi8IwFITvC/6H8IS9rakuilSjVGFBFASriN4ezbMt&#10;Ni+1yWr992ZhweMwM98w03lrKnGnxpWWFfR7EQjizOqScwWH/c/XGITzyBory6TgSQ7ms87HFGNt&#10;H7yje+pzESDsYlRQeF/HUrqsIIOuZ2vi4F1sY9AH2eRSN/gIcFPJQRSNpMGSw0KBNS0Lyq7pr1Fw&#10;3A0vtFiMDnJ7Tm5JP121m/VJqc9um0xAeGr9O/zfXmkF3wP4+xJ+gJy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e20z8QAAADbAAAADwAAAAAAAAAAAAAAAACXAgAAZHJzL2Rv&#10;d25yZXYueG1sUEsFBgAAAAAEAAQA9QAAAIgDAAAAAA==&#10;" filled="f" strokecolor="#1f3763 [1604]" strokeweight="1pt"/>
                <v:shape id="Text Box 33" o:spid="_x0000_s1048" type="#_x0000_t202" style="position:absolute;left:990600;top:3124200;width:668191;height:38778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JzjMxAAA&#10;ANsAAAAPAAAAZHJzL2Rvd25yZXYueG1sRI/NbsIwEITvSLyDtUi9gcNPKwgYVNEicSsNPMAqXuKQ&#10;eB3FLqR9+hoJieNoZr7RrDadrcWVWl86VjAeJSCIc6dLLhScjrvhHIQPyBprx6Tglzxs1v3eClPt&#10;bvxN1ywUIkLYp6jAhNCkUvrckEU/cg1x9M6utRiibAupW7xFuK3lJEnepMWS44LBhraG8ir7sQrm&#10;if2qqsXk4O3sb/xqth/us7ko9TLo3pcgAnXhGX6091rBdAr3L/EHyP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ic4zMQAAADbAAAADwAAAAAAAAAAAAAAAACXAgAAZHJzL2Rv&#10;d25yZXYueG1sUEsFBgAAAAAEAAQA9QAAAIgDAAAAAA==&#10;" filled="f" stroked="f">
                  <v:textbox style="mso-fit-shape-to-text:t">
                    <w:txbxContent>
                      <w:p w14:paraId="06019040"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rPr>
                          <w:t>D-54</w:t>
                        </w:r>
                      </w:p>
                    </w:txbxContent>
                  </v:textbox>
                </v:shape>
                <v:shape id="Text Box 34" o:spid="_x0000_s1049" type="#_x0000_t202" style="position:absolute;left:2514600;top:3124200;width:668191;height:387782;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zqC4xAAA&#10;ANsAAAAPAAAAZHJzL2Rvd25yZXYueG1sRI/NbsIwEITvSH0Hayv1Bk74qSCNQRW0Um/QtA+wipc4&#10;TbyOYhdSnh5XQuI4mplvNPlmsK04Ue9rxwrSSQKCuHS65krB99f7eAnCB2SNrWNS8EceNuuHUY6Z&#10;dmf+pFMRKhEh7DNUYELoMil9aciin7iOOHpH11sMUfaV1D2eI9y2cpokz9JizXHBYEdbQ2VT/FoF&#10;y8Tum2Y1PXg7v6QLs925t+5HqafH4fUFRKAh3MO39odWMJvD/5f4A+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6guMQAAADbAAAADwAAAAAAAAAAAAAAAACXAgAAZHJzL2Rv&#10;d25yZXYueG1sUEsFBgAAAAAEAAQA9QAAAIgDAAAAAA==&#10;" filled="f" stroked="f">
                  <v:textbox style="mso-fit-shape-to-text:t">
                    <w:txbxContent>
                      <w:p w14:paraId="2E1F7A86" w14:textId="77777777" w:rsidR="00804234" w:rsidRDefault="00804234" w:rsidP="00804234">
                        <w:pPr>
                          <w:pStyle w:val="NormalWeb"/>
                          <w:spacing w:before="0" w:beforeAutospacing="0" w:after="0" w:afterAutospacing="0"/>
                        </w:pPr>
                        <w:r>
                          <w:rPr>
                            <w:rFonts w:asciiTheme="minorHAnsi" w:hAnsi="Calibri" w:cstheme="minorBidi"/>
                            <w:color w:val="44546A" w:themeColor="text2"/>
                            <w:kern w:val="24"/>
                          </w:rPr>
                          <w:t>D-54</w:t>
                        </w:r>
                      </w:p>
                    </w:txbxContent>
                  </v:textbox>
                </v:shape>
                <w10:anchorlock/>
              </v:group>
            </w:pict>
          </mc:Fallback>
        </mc:AlternateContent>
      </w:r>
    </w:p>
    <w:p w14:paraId="2DB4A07C" w14:textId="77777777" w:rsidR="00687224" w:rsidRDefault="007E1864">
      <w:r>
        <w:t xml:space="preserve">Fig. </w:t>
      </w:r>
      <w:r w:rsidR="00B11B7B">
        <w:t>4</w:t>
      </w:r>
    </w:p>
    <w:p w14:paraId="057D93C3" w14:textId="77777777" w:rsidR="00687224" w:rsidRDefault="00687224">
      <w:pPr>
        <w:spacing w:after="160" w:line="259" w:lineRule="auto"/>
        <w:jc w:val="left"/>
      </w:pPr>
      <w:r>
        <w:br w:type="page"/>
      </w:r>
    </w:p>
    <w:p w14:paraId="3D9A43BB" w14:textId="77777777" w:rsidR="00B11B7B" w:rsidRDefault="00687224" w:rsidP="00B11B7B">
      <w:pPr>
        <w:jc w:val="center"/>
      </w:pPr>
      <w:r>
        <w:lastRenderedPageBreak/>
        <w:t>Supplementary Figures</w:t>
      </w:r>
    </w:p>
    <w:p w14:paraId="622536FF" w14:textId="77777777" w:rsidR="00B11B7B" w:rsidRDefault="00B11B7B" w:rsidP="00B11B7B">
      <w:pPr>
        <w:pStyle w:val="Default"/>
        <w:rPr>
          <w:sz w:val="23"/>
          <w:szCs w:val="23"/>
        </w:rPr>
      </w:pPr>
      <w:r>
        <w:rPr>
          <w:b/>
          <w:bCs/>
          <w:sz w:val="23"/>
          <w:szCs w:val="23"/>
        </w:rPr>
        <w:t xml:space="preserve">Fig S1. Map of individual house locations in El Carrizal (A) and El Chaperno (B), Jutiapa, Guatemala. </w:t>
      </w:r>
      <w:r>
        <w:rPr>
          <w:sz w:val="23"/>
          <w:szCs w:val="23"/>
        </w:rPr>
        <w:t xml:space="preserve">Insert shows the location of the Department of Jutiapa in Guatemala. Source by ArcGIS 2009 (ESRI Inc., Redlands, CA). </w:t>
      </w:r>
    </w:p>
    <w:p w14:paraId="48BBBB37" w14:textId="77777777" w:rsidR="00B11B7B" w:rsidRDefault="00B11B7B" w:rsidP="00B11B7B">
      <w:pPr>
        <w:pStyle w:val="Default"/>
        <w:rPr>
          <w:sz w:val="23"/>
          <w:szCs w:val="23"/>
        </w:rPr>
      </w:pPr>
    </w:p>
    <w:p w14:paraId="6509FA01" w14:textId="77777777" w:rsidR="00B11B7B" w:rsidRDefault="00B11B7B" w:rsidP="00B11B7B">
      <w:pPr>
        <w:spacing w:after="160" w:line="259" w:lineRule="auto"/>
        <w:jc w:val="left"/>
        <w:rPr>
          <w:sz w:val="23"/>
          <w:szCs w:val="23"/>
        </w:rPr>
      </w:pPr>
      <w:r>
        <w:rPr>
          <w:b/>
          <w:bCs/>
          <w:sz w:val="23"/>
          <w:szCs w:val="23"/>
        </w:rPr>
        <w:t xml:space="preserve">Fig S2. Spatial distribution of </w:t>
      </w:r>
      <w:r>
        <w:rPr>
          <w:b/>
          <w:bCs/>
          <w:i/>
          <w:iCs/>
          <w:sz w:val="23"/>
          <w:szCs w:val="23"/>
        </w:rPr>
        <w:t xml:space="preserve">T. dimidiata </w:t>
      </w:r>
      <w:r>
        <w:rPr>
          <w:b/>
          <w:bCs/>
          <w:sz w:val="23"/>
          <w:szCs w:val="23"/>
        </w:rPr>
        <w:t xml:space="preserve">infestation in El Carrizal. </w:t>
      </w:r>
      <w:r>
        <w:rPr>
          <w:sz w:val="23"/>
          <w:szCs w:val="23"/>
        </w:rPr>
        <w:t>Males (black), females (dark grey) and nymphs (light grey) were quantified across (A) the pre-spray survey in February 2013, (B) an early post-spray in January 2014, and (C) a final survey in April 2015. Symbols are sized in proportion to the total vector density observed.</w:t>
      </w:r>
    </w:p>
    <w:p w14:paraId="4AC8EE13" w14:textId="77777777" w:rsidR="00B11B7B" w:rsidRDefault="00B11B7B" w:rsidP="00B11B7B">
      <w:pPr>
        <w:spacing w:after="160" w:line="259" w:lineRule="auto"/>
        <w:jc w:val="left"/>
        <w:rPr>
          <w:sz w:val="23"/>
          <w:szCs w:val="23"/>
        </w:rPr>
      </w:pPr>
      <w:r>
        <w:rPr>
          <w:b/>
          <w:bCs/>
          <w:sz w:val="23"/>
          <w:szCs w:val="23"/>
        </w:rPr>
        <w:t xml:space="preserve">Fig S3. Spatial distribution of </w:t>
      </w:r>
      <w:r w:rsidRPr="00F75287">
        <w:rPr>
          <w:b/>
          <w:bCs/>
          <w:i/>
          <w:sz w:val="23"/>
          <w:szCs w:val="23"/>
        </w:rPr>
        <w:t>T. dimidiata</w:t>
      </w:r>
      <w:r>
        <w:rPr>
          <w:b/>
          <w:bCs/>
          <w:sz w:val="23"/>
          <w:szCs w:val="23"/>
        </w:rPr>
        <w:t xml:space="preserve"> infestation in El Chaperno. </w:t>
      </w:r>
      <w:r>
        <w:rPr>
          <w:sz w:val="23"/>
          <w:szCs w:val="23"/>
        </w:rPr>
        <w:t>Males (black), females (dark grey) and nymphs (light grey) were quantified during (A) prior to the dispersal season in Oct 2012 and (B) after the dispersal season in July 2013. Symbols are sized in proportion to the total vector density.</w:t>
      </w:r>
    </w:p>
    <w:p w14:paraId="19623675" w14:textId="77777777" w:rsidR="00B11B7B" w:rsidRDefault="00B11B7B" w:rsidP="00B11B7B">
      <w:pPr>
        <w:pStyle w:val="Default"/>
        <w:rPr>
          <w:sz w:val="23"/>
          <w:szCs w:val="23"/>
        </w:rPr>
      </w:pPr>
      <w:r w:rsidRPr="00F75287">
        <w:rPr>
          <w:b/>
          <w:color w:val="auto"/>
          <w:sz w:val="23"/>
          <w:szCs w:val="23"/>
        </w:rPr>
        <w:t xml:space="preserve">Fig. </w:t>
      </w:r>
      <w:r>
        <w:rPr>
          <w:b/>
          <w:color w:val="auto"/>
          <w:sz w:val="23"/>
          <w:szCs w:val="23"/>
        </w:rPr>
        <w:t xml:space="preserve">S4.  Comparison of observed and randomized distributions of nearest-relative distance following spraying.  </w:t>
      </w:r>
      <w:r>
        <w:rPr>
          <w:color w:val="auto"/>
          <w:sz w:val="23"/>
          <w:szCs w:val="23"/>
        </w:rPr>
        <w:t xml:space="preserve">The randomized curve represents the output of a single randomly-selected run (out of 999) from the random-assignment simulation.  The mean distance from the observed distribution is significantly smaller than that expected from random dispersal (P &lt; 0.001).  </w:t>
      </w:r>
    </w:p>
    <w:p w14:paraId="67CFDB07" w14:textId="77777777" w:rsidR="00B11B7B" w:rsidRDefault="00B11B7B" w:rsidP="00B11B7B">
      <w:pPr>
        <w:jc w:val="left"/>
      </w:pPr>
    </w:p>
    <w:p w14:paraId="2C12820C" w14:textId="77777777" w:rsidR="00B11B7B" w:rsidRDefault="00B11B7B" w:rsidP="00B11B7B">
      <w:r>
        <w:rPr>
          <w:noProof/>
        </w:rPr>
        <w:lastRenderedPageBreak/>
        <w:drawing>
          <wp:inline distT="0" distB="0" distL="0" distR="0" wp14:anchorId="3D401E91" wp14:editId="5FE162FC">
            <wp:extent cx="5943600" cy="7355582"/>
            <wp:effectExtent l="19050" t="0" r="0" b="0"/>
            <wp:docPr id="10" name="Picture 1" descr="H:\Chapter3_Tables&amp;Figures.17\Figure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Chapter3_Tables&amp;Figures.17\Figure1.tiff"/>
                    <pic:cNvPicPr>
                      <a:picLocks noChangeAspect="1" noChangeArrowheads="1"/>
                    </pic:cNvPicPr>
                  </pic:nvPicPr>
                  <pic:blipFill>
                    <a:blip r:embed="rId19" cstate="print"/>
                    <a:srcRect/>
                    <a:stretch>
                      <a:fillRect/>
                    </a:stretch>
                  </pic:blipFill>
                  <pic:spPr bwMode="auto">
                    <a:xfrm>
                      <a:off x="0" y="0"/>
                      <a:ext cx="5943600" cy="7355582"/>
                    </a:xfrm>
                    <a:prstGeom prst="rect">
                      <a:avLst/>
                    </a:prstGeom>
                    <a:noFill/>
                    <a:ln w="9525">
                      <a:noFill/>
                      <a:miter lim="800000"/>
                      <a:headEnd/>
                      <a:tailEnd/>
                    </a:ln>
                  </pic:spPr>
                </pic:pic>
              </a:graphicData>
            </a:graphic>
          </wp:inline>
        </w:drawing>
      </w:r>
    </w:p>
    <w:p w14:paraId="5D13CC6A" w14:textId="77777777" w:rsidR="00B11B7B" w:rsidRDefault="00B11B7B" w:rsidP="00B11B7B">
      <w:r>
        <w:t>Fig. S1</w:t>
      </w:r>
    </w:p>
    <w:p w14:paraId="5B95F857" w14:textId="77777777" w:rsidR="00B11B7B" w:rsidRDefault="00B11B7B" w:rsidP="00687224">
      <w:pPr>
        <w:jc w:val="center"/>
      </w:pPr>
    </w:p>
    <w:p w14:paraId="236508C9" w14:textId="77777777" w:rsidR="00687224" w:rsidRDefault="00687224" w:rsidP="00687224">
      <w:r>
        <w:rPr>
          <w:noProof/>
        </w:rPr>
        <w:lastRenderedPageBreak/>
        <w:drawing>
          <wp:inline distT="0" distB="0" distL="0" distR="0" wp14:anchorId="649F543B" wp14:editId="4F6F50D8">
            <wp:extent cx="5094854" cy="7296150"/>
            <wp:effectExtent l="19050" t="0" r="0" b="0"/>
            <wp:docPr id="7" name="Picture 2" descr="H:\Chapter3_Tables&amp;Figures.17\Figure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Chapter3_Tables&amp;Figures.17\Figure2.tiff"/>
                    <pic:cNvPicPr>
                      <a:picLocks noChangeAspect="1" noChangeArrowheads="1"/>
                    </pic:cNvPicPr>
                  </pic:nvPicPr>
                  <pic:blipFill>
                    <a:blip r:embed="rId20" cstate="print"/>
                    <a:srcRect/>
                    <a:stretch>
                      <a:fillRect/>
                    </a:stretch>
                  </pic:blipFill>
                  <pic:spPr bwMode="auto">
                    <a:xfrm>
                      <a:off x="0" y="0"/>
                      <a:ext cx="5095669" cy="7297318"/>
                    </a:xfrm>
                    <a:prstGeom prst="rect">
                      <a:avLst/>
                    </a:prstGeom>
                    <a:noFill/>
                    <a:ln w="9525">
                      <a:noFill/>
                      <a:miter lim="800000"/>
                      <a:headEnd/>
                      <a:tailEnd/>
                    </a:ln>
                  </pic:spPr>
                </pic:pic>
              </a:graphicData>
            </a:graphic>
          </wp:inline>
        </w:drawing>
      </w:r>
    </w:p>
    <w:p w14:paraId="760EBF10" w14:textId="77777777" w:rsidR="00687224" w:rsidRDefault="00B11B7B" w:rsidP="00687224">
      <w:r>
        <w:t>Fig. S2</w:t>
      </w:r>
    </w:p>
    <w:p w14:paraId="2EC4C3EC" w14:textId="77777777" w:rsidR="00687224" w:rsidRDefault="00687224" w:rsidP="00687224">
      <w:r>
        <w:rPr>
          <w:noProof/>
        </w:rPr>
        <w:lastRenderedPageBreak/>
        <w:drawing>
          <wp:inline distT="0" distB="0" distL="0" distR="0" wp14:anchorId="7C7D6082" wp14:editId="70EC4699">
            <wp:extent cx="5943600" cy="7827861"/>
            <wp:effectExtent l="19050" t="0" r="0" b="0"/>
            <wp:docPr id="8" name="Picture 3" descr="H:\Chapter3_Tables&amp;Figures.17\Figure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hapter3_Tables&amp;Figures.17\Figure3.tiff"/>
                    <pic:cNvPicPr>
                      <a:picLocks noChangeAspect="1" noChangeArrowheads="1"/>
                    </pic:cNvPicPr>
                  </pic:nvPicPr>
                  <pic:blipFill>
                    <a:blip r:embed="rId21" cstate="print"/>
                    <a:srcRect/>
                    <a:stretch>
                      <a:fillRect/>
                    </a:stretch>
                  </pic:blipFill>
                  <pic:spPr bwMode="auto">
                    <a:xfrm>
                      <a:off x="0" y="0"/>
                      <a:ext cx="5943600" cy="7827861"/>
                    </a:xfrm>
                    <a:prstGeom prst="rect">
                      <a:avLst/>
                    </a:prstGeom>
                    <a:noFill/>
                    <a:ln w="9525">
                      <a:noFill/>
                      <a:miter lim="800000"/>
                      <a:headEnd/>
                      <a:tailEnd/>
                    </a:ln>
                  </pic:spPr>
                </pic:pic>
              </a:graphicData>
            </a:graphic>
          </wp:inline>
        </w:drawing>
      </w:r>
    </w:p>
    <w:p w14:paraId="4D9CF8FE" w14:textId="77777777" w:rsidR="00687224" w:rsidRDefault="00B11B7B" w:rsidP="00687224">
      <w:r>
        <w:t>Fig. S3</w:t>
      </w:r>
    </w:p>
    <w:p w14:paraId="1A091453" w14:textId="77777777" w:rsidR="00687224" w:rsidRDefault="00687224" w:rsidP="00687224">
      <w:r>
        <w:rPr>
          <w:noProof/>
        </w:rPr>
        <w:lastRenderedPageBreak/>
        <w:drawing>
          <wp:inline distT="0" distB="0" distL="0" distR="0" wp14:anchorId="335D40A9" wp14:editId="1B866E96">
            <wp:extent cx="5943600" cy="4323358"/>
            <wp:effectExtent l="19050" t="0" r="0" b="0"/>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5943600" cy="4323358"/>
                    </a:xfrm>
                    <a:prstGeom prst="rect">
                      <a:avLst/>
                    </a:prstGeom>
                    <a:noFill/>
                    <a:ln w="9525">
                      <a:noFill/>
                      <a:miter lim="800000"/>
                      <a:headEnd/>
                      <a:tailEnd/>
                    </a:ln>
                  </pic:spPr>
                </pic:pic>
              </a:graphicData>
            </a:graphic>
          </wp:inline>
        </w:drawing>
      </w:r>
    </w:p>
    <w:p w14:paraId="695D64C7" w14:textId="77777777" w:rsidR="00687224" w:rsidRDefault="00B11B7B" w:rsidP="00687224">
      <w:r>
        <w:t>Fig. S4</w:t>
      </w:r>
    </w:p>
    <w:p w14:paraId="3EF02213" w14:textId="77777777" w:rsidR="00687224" w:rsidRDefault="00687224" w:rsidP="00687224"/>
    <w:p w14:paraId="1D580F71" w14:textId="77777777" w:rsidR="00687224" w:rsidRDefault="00687224" w:rsidP="00687224">
      <w:pPr>
        <w:jc w:val="center"/>
      </w:pPr>
    </w:p>
    <w:sectPr w:rsidR="00687224" w:rsidSect="003451A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ara" w:date="2018-04-08T18:25:00Z" w:initials="S">
    <w:p w14:paraId="0B09BD60" w14:textId="6BB6A6A2" w:rsidR="002C3068" w:rsidRDefault="00DE1556">
      <w:pPr>
        <w:pStyle w:val="CommentText"/>
      </w:pPr>
      <w:r>
        <w:rPr>
          <w:rStyle w:val="CommentReference"/>
        </w:rPr>
        <w:annotationRef/>
      </w:r>
      <w:r>
        <w:t>184 words</w:t>
      </w:r>
    </w:p>
  </w:comment>
  <w:comment w:id="7" w:author="PLD" w:date="2018-05-02T10:44:00Z" w:initials="PLD">
    <w:p w14:paraId="6E148D78" w14:textId="3FCA6971" w:rsidR="00711FA1" w:rsidRDefault="00711FA1">
      <w:pPr>
        <w:pStyle w:val="CommentText"/>
      </w:pPr>
      <w:r>
        <w:rPr>
          <w:rStyle w:val="CommentReference"/>
        </w:rPr>
        <w:annotationRef/>
      </w:r>
      <w:r>
        <w:t>This could be left off if need be</w:t>
      </w:r>
    </w:p>
  </w:comment>
  <w:comment w:id="13" w:author="Sara" w:date="2018-04-08T18:26:00Z" w:initials="S">
    <w:p w14:paraId="21708FB9" w14:textId="77777777" w:rsidR="00DE1556" w:rsidRDefault="00DE1556">
      <w:pPr>
        <w:pStyle w:val="CommentText"/>
      </w:pPr>
      <w:r>
        <w:rPr>
          <w:rStyle w:val="CommentReference"/>
        </w:rPr>
        <w:annotationRef/>
      </w:r>
      <w:r>
        <w:t>Needs to be maximum 500 words - started at 873.</w:t>
      </w:r>
    </w:p>
  </w:comment>
  <w:comment w:id="45" w:author="Sara" w:date="2018-04-29T16:49:00Z" w:initials="S">
    <w:p w14:paraId="764682E5" w14:textId="77777777" w:rsidR="00E07647" w:rsidRDefault="00E07647">
      <w:pPr>
        <w:pStyle w:val="CommentText"/>
      </w:pPr>
      <w:r>
        <w:rPr>
          <w:rStyle w:val="CommentReference"/>
        </w:rPr>
        <w:annotationRef/>
      </w:r>
      <w:r>
        <w:t>Is there a suitable reference for this?</w:t>
      </w:r>
    </w:p>
  </w:comment>
  <w:comment w:id="43" w:author="PLD" w:date="2018-05-02T10:52:00Z" w:initials="PLD">
    <w:p w14:paraId="1F132208" w14:textId="438B219C" w:rsidR="0097551C" w:rsidRDefault="0097551C">
      <w:pPr>
        <w:pStyle w:val="CommentText"/>
      </w:pPr>
      <w:r>
        <w:rPr>
          <w:rStyle w:val="CommentReference"/>
        </w:rPr>
        <w:annotationRef/>
      </w:r>
      <w:r>
        <w:t xml:space="preserve">Rare in surrounding sylvan areas is highly dependent on locality and seems contradictory to what is said below about reinfestation from sylvan foci. I don’t think we have the room here to go into this level of detail. </w:t>
      </w:r>
    </w:p>
  </w:comment>
  <w:comment w:id="146" w:author="PLD" w:date="2018-05-02T13:46:00Z" w:initials="PLD">
    <w:p w14:paraId="6B717C5C" w14:textId="6E1CB5E8" w:rsidR="00894E97" w:rsidRDefault="00894E97">
      <w:pPr>
        <w:pStyle w:val="CommentText"/>
      </w:pPr>
      <w:r>
        <w:rPr>
          <w:rStyle w:val="CommentReference"/>
        </w:rPr>
        <w:annotationRef/>
      </w:r>
      <w:r>
        <w:t xml:space="preserve">I replaced “spraying” with “insecticide” since sometimes it is fumigation. But recently I think they are mostly spraying. Carlota may want to weigh in on this. </w:t>
      </w:r>
    </w:p>
  </w:comment>
  <w:comment w:id="166" w:author="PLD" w:date="2018-05-03T09:32:00Z" w:initials="PLD">
    <w:p w14:paraId="55B26D03" w14:textId="5A4C095C" w:rsidR="00740325" w:rsidRDefault="00740325">
      <w:pPr>
        <w:pStyle w:val="CommentText"/>
      </w:pPr>
      <w:r>
        <w:rPr>
          <w:rStyle w:val="CommentReference"/>
        </w:rPr>
        <w:annotationRef/>
      </w:r>
      <w:r>
        <w:t xml:space="preserve">I tried to change “sample” for T. dimidiata or insect, since sample is vague and used for other meanings elsewhere in the manuscript. </w:t>
      </w:r>
      <w:r w:rsidR="00A8110D">
        <w:t xml:space="preserve">Insect may work better in some cases where I put T. dimidiata. </w:t>
      </w:r>
    </w:p>
    <w:p w14:paraId="5D6572D8" w14:textId="77777777" w:rsidR="0039213D" w:rsidRDefault="0039213D">
      <w:pPr>
        <w:pStyle w:val="CommentText"/>
      </w:pPr>
    </w:p>
    <w:p w14:paraId="17F3C228" w14:textId="56D4BF32" w:rsidR="0039213D" w:rsidRDefault="0039213D">
      <w:pPr>
        <w:pStyle w:val="CommentText"/>
      </w:pPr>
      <w:r>
        <w:t xml:space="preserve">I also added “treated” or “untreated” in front of the village name where it wasn't obvious, since they both start with C it can be challenging to keep track of which was treated. </w:t>
      </w:r>
    </w:p>
  </w:comment>
  <w:comment w:id="170" w:author="PLD" w:date="2018-05-03T09:24:00Z" w:initials="PLD">
    <w:p w14:paraId="144F8B97" w14:textId="6737A5DF" w:rsidR="00651207" w:rsidRDefault="00651207">
      <w:pPr>
        <w:pStyle w:val="CommentText"/>
      </w:pPr>
      <w:r>
        <w:rPr>
          <w:rStyle w:val="CommentReference"/>
        </w:rPr>
        <w:annotationRef/>
      </w:r>
      <w:r>
        <w:t xml:space="preserve">This is different than what is described in M&amp;M, which is person/hr method. The effort should be made clear in M&amp;M, i.e. one person/hr per house (2 people, 30 min.) or whatever it was to make it clear that the sampling effort was identical for both villages and all surveys. </w:t>
      </w:r>
    </w:p>
  </w:comment>
  <w:comment w:id="188" w:author="PLD" w:date="2018-05-03T09:54:00Z" w:initials="PLD">
    <w:p w14:paraId="60D8F659" w14:textId="621D91A3" w:rsidR="002B4731" w:rsidRDefault="002B4731">
      <w:pPr>
        <w:pStyle w:val="CommentText"/>
      </w:pPr>
      <w:r>
        <w:rPr>
          <w:rStyle w:val="CommentReference"/>
        </w:rPr>
        <w:annotationRef/>
      </w:r>
      <w:r>
        <w:t>Seems like these results would also be expected if treatment failed. Does this need to be said or is the data showing a significant knockdown</w:t>
      </w:r>
      <w:r w:rsidR="00180FB3">
        <w:t xml:space="preserve"> in numbers after spraying make</w:t>
      </w:r>
      <w:r>
        <w:t xml:space="preserve"> this obvious?</w:t>
      </w:r>
    </w:p>
  </w:comment>
  <w:comment w:id="197" w:author="PLD" w:date="2018-05-03T09:55:00Z" w:initials="PLD">
    <w:p w14:paraId="38F88D45" w14:textId="52DED0BC" w:rsidR="002B4731" w:rsidRDefault="002B4731">
      <w:pPr>
        <w:pStyle w:val="CommentText"/>
      </w:pPr>
      <w:r>
        <w:rPr>
          <w:rStyle w:val="CommentReference"/>
        </w:rPr>
        <w:annotationRef/>
      </w:r>
      <w:r>
        <w:t xml:space="preserve">I understand this is part discussion but bringing in T. infestans here seems a bit out of the blue. </w:t>
      </w:r>
    </w:p>
  </w:comment>
  <w:comment w:id="232" w:author="Sara" w:date="2018-03-11T14:40:00Z" w:initials="S">
    <w:p w14:paraId="0A189177" w14:textId="77777777" w:rsidR="00DE1556" w:rsidRDefault="00DE1556">
      <w:pPr>
        <w:pStyle w:val="CommentText"/>
      </w:pPr>
      <w:r>
        <w:rPr>
          <w:rStyle w:val="CommentReference"/>
        </w:rPr>
        <w:annotationRef/>
      </w:r>
      <w:r>
        <w:t>Need volume:page numbers for these.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B09BD60" w15:done="0"/>
  <w15:commentEx w15:paraId="6E148D78" w15:done="0"/>
  <w15:commentEx w15:paraId="21708FB9" w15:done="0"/>
  <w15:commentEx w15:paraId="764682E5" w15:done="0"/>
  <w15:commentEx w15:paraId="1F132208" w15:done="0"/>
  <w15:commentEx w15:paraId="6B717C5C" w15:done="0"/>
  <w15:commentEx w15:paraId="17F3C228" w15:done="0"/>
  <w15:commentEx w15:paraId="144F8B97" w15:done="0"/>
  <w15:commentEx w15:paraId="60D8F659" w15:done="0"/>
  <w15:commentEx w15:paraId="38F88D45" w15:done="0"/>
  <w15:commentEx w15:paraId="0A1891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0FE9637" w16cid:durableId="1E26A91F"/>
  <w16cid:commentId w16cid:paraId="791B13E2" w16cid:durableId="1E26A920"/>
  <w16cid:commentId w16cid:paraId="2CE9B1CA" w16cid:durableId="1E26A921"/>
  <w16cid:commentId w16cid:paraId="4EC0F063" w16cid:durableId="1E26AAE1"/>
  <w16cid:commentId w16cid:paraId="3A013E33" w16cid:durableId="1E26A922"/>
  <w16cid:commentId w16cid:paraId="32FAC797" w16cid:durableId="1E26A923"/>
  <w16cid:commentId w16cid:paraId="57DC483F" w16cid:durableId="1E26A924"/>
  <w16cid:commentId w16cid:paraId="0F2E7B12" w16cid:durableId="1E26A925"/>
  <w16cid:commentId w16cid:paraId="2B2922DD" w16cid:durableId="1E26A926"/>
  <w16cid:commentId w16cid:paraId="1377AAF6" w16cid:durableId="1E26A927"/>
  <w16cid:commentId w16cid:paraId="43164AC4" w16cid:durableId="1E26A928"/>
  <w16cid:commentId w16cid:paraId="6A31875E" w16cid:durableId="1E26A929"/>
  <w16cid:commentId w16cid:paraId="5C784627" w16cid:durableId="1E26A92A"/>
  <w16cid:commentId w16cid:paraId="0506F783" w16cid:durableId="1E26A92B"/>
  <w16cid:commentId w16cid:paraId="5349FEA7" w16cid:durableId="1E26A92C"/>
  <w16cid:commentId w16cid:paraId="2AEF6CDD" w16cid:durableId="1E26A92D"/>
  <w16cid:commentId w16cid:paraId="77383A53" w16cid:durableId="1E26A92E"/>
  <w16cid:commentId w16cid:paraId="7241EC1D" w16cid:durableId="1E26A92F"/>
  <w16cid:commentId w16cid:paraId="45C0108A" w16cid:durableId="1E26A930"/>
  <w16cid:commentId w16cid:paraId="3C6B3E43" w16cid:durableId="1E26A931"/>
  <w16cid:commentId w16cid:paraId="4D9447E3" w16cid:durableId="1E26A932"/>
  <w16cid:commentId w16cid:paraId="0C79D0F2" w16cid:durableId="1E26A933"/>
  <w16cid:commentId w16cid:paraId="68A64519" w16cid:durableId="1E26A934"/>
  <w16cid:commentId w16cid:paraId="3DEC9750" w16cid:durableId="1E26A935"/>
  <w16cid:commentId w16cid:paraId="126C062F" w16cid:durableId="1E26A936"/>
  <w16cid:commentId w16cid:paraId="184E1E81" w16cid:durableId="1E26AD33"/>
  <w16cid:commentId w16cid:paraId="583453D2" w16cid:durableId="1E26ACE9"/>
  <w16cid:commentId w16cid:paraId="375D82FA" w16cid:durableId="1E26A937"/>
  <w16cid:commentId w16cid:paraId="00085797" w16cid:durableId="1E26A938"/>
  <w16cid:commentId w16cid:paraId="1412D95B" w16cid:durableId="1E26A939"/>
  <w16cid:commentId w16cid:paraId="7AA7E8D2" w16cid:durableId="1E26A93A"/>
  <w16cid:commentId w16cid:paraId="49D8A7F6" w16cid:durableId="1E26A93B"/>
  <w16cid:commentId w16cid:paraId="66216C80" w16cid:durableId="1E26A93C"/>
  <w16cid:commentId w16cid:paraId="1CAC030A" w16cid:durableId="1E26A93D"/>
  <w16cid:commentId w16cid:paraId="2B4C519A" w16cid:durableId="1E26A93E"/>
  <w16cid:commentId w16cid:paraId="709F30EE" w16cid:durableId="1E26A93F"/>
  <w16cid:commentId w16cid:paraId="75E4BB4D" w16cid:durableId="1E26A940"/>
  <w16cid:commentId w16cid:paraId="09FD323C" w16cid:durableId="1E26A941"/>
  <w16cid:commentId w16cid:paraId="544DFF92" w16cid:durableId="1E26A942"/>
  <w16cid:commentId w16cid:paraId="517CE2FD" w16cid:durableId="1E26A943"/>
  <w16cid:commentId w16cid:paraId="7E383AD2" w16cid:durableId="1E26A944"/>
  <w16cid:commentId w16cid:paraId="4F5278DA" w16cid:durableId="1E26A945"/>
  <w16cid:commentId w16cid:paraId="1D27573B" w16cid:durableId="1E26A946"/>
  <w16cid:commentId w16cid:paraId="607C3A36" w16cid:durableId="1E26A947"/>
  <w16cid:commentId w16cid:paraId="283DEEED" w16cid:durableId="1E26A948"/>
  <w16cid:commentId w16cid:paraId="48964EB0" w16cid:durableId="1E26A949"/>
  <w16cid:commentId w16cid:paraId="718821D3" w16cid:durableId="1E26A94A"/>
  <w16cid:commentId w16cid:paraId="1F1EA168" w16cid:durableId="1E26A94B"/>
  <w16cid:commentId w16cid:paraId="43A3F60A" w16cid:durableId="1E26A94C"/>
  <w16cid:commentId w16cid:paraId="40E005E8" w16cid:durableId="1E26A94D"/>
  <w16cid:commentId w16cid:paraId="53065910" w16cid:durableId="1E26A94E"/>
  <w16cid:commentId w16cid:paraId="3CDE539A" w16cid:durableId="1E26A94F"/>
  <w16cid:commentId w16cid:paraId="7FA23740" w16cid:durableId="1E26A950"/>
  <w16cid:commentId w16cid:paraId="216DABEA" w16cid:durableId="1E26A951"/>
  <w16cid:commentId w16cid:paraId="7550CA43" w16cid:durableId="1E26A952"/>
  <w16cid:commentId w16cid:paraId="7465DE39" w16cid:durableId="1E26A953"/>
  <w16cid:commentId w16cid:paraId="5C27316E" w16cid:durableId="1E26A954"/>
  <w16cid:commentId w16cid:paraId="15AFA242" w16cid:durableId="1E26A955"/>
  <w16cid:commentId w16cid:paraId="18D225A0" w16cid:durableId="1E26A956"/>
  <w16cid:commentId w16cid:paraId="50FA3634" w16cid:durableId="1E26A957"/>
  <w16cid:commentId w16cid:paraId="06215F92" w16cid:durableId="1E26A958"/>
  <w16cid:commentId w16cid:paraId="61CD52FF" w16cid:durableId="1E26A959"/>
  <w16cid:commentId w16cid:paraId="56EC25BF" w16cid:durableId="1E26B2AC"/>
  <w16cid:commentId w16cid:paraId="5FDAC16B" w16cid:durableId="1E26A95A"/>
  <w16cid:commentId w16cid:paraId="5E447C08" w16cid:durableId="1E26B316"/>
  <w16cid:commentId w16cid:paraId="37EBC039" w16cid:durableId="1E26A95B"/>
  <w16cid:commentId w16cid:paraId="7E9F4DC3" w16cid:durableId="1E26A95C"/>
  <w16cid:commentId w16cid:paraId="40772322" w16cid:durableId="1E26A95D"/>
  <w16cid:commentId w16cid:paraId="1B715ACF" w16cid:durableId="1E26A95E"/>
  <w16cid:commentId w16cid:paraId="61DFC138" w16cid:durableId="1E26A95F"/>
  <w16cid:commentId w16cid:paraId="5B79419C" w16cid:durableId="1E26A960"/>
  <w16cid:commentId w16cid:paraId="6EA2D15E" w16cid:durableId="1E26A961"/>
  <w16cid:commentId w16cid:paraId="57565688" w16cid:durableId="1E26A962"/>
  <w16cid:commentId w16cid:paraId="67FD4FA0" w16cid:durableId="1E26A963"/>
  <w16cid:commentId w16cid:paraId="7BE4966F" w16cid:durableId="1E26A964"/>
  <w16cid:commentId w16cid:paraId="0B6C18AA" w16cid:durableId="1E26A965"/>
  <w16cid:commentId w16cid:paraId="26C20E82" w16cid:durableId="1E26A966"/>
  <w16cid:commentId w16cid:paraId="7746F184" w16cid:durableId="1E26A967"/>
  <w16cid:commentId w16cid:paraId="4CFADA72" w16cid:durableId="1E26A968"/>
  <w16cid:commentId w16cid:paraId="4E9B1317" w16cid:durableId="1E26A969"/>
  <w16cid:commentId w16cid:paraId="2D4253FA" w16cid:durableId="1E26A96A"/>
  <w16cid:commentId w16cid:paraId="3ADD850E" w16cid:durableId="1E26A96B"/>
  <w16cid:commentId w16cid:paraId="2E3844BB" w16cid:durableId="1E26A96C"/>
  <w16cid:commentId w16cid:paraId="3FB17893" w16cid:durableId="1E26A96D"/>
  <w16cid:commentId w16cid:paraId="166B738D" w16cid:durableId="1E26A96E"/>
  <w16cid:commentId w16cid:paraId="333C9B06" w16cid:durableId="1E26A96F"/>
  <w16cid:commentId w16cid:paraId="371414DD" w16cid:durableId="1E26A970"/>
  <w16cid:commentId w16cid:paraId="18713A67" w16cid:durableId="1E26A971"/>
  <w16cid:commentId w16cid:paraId="50BF976E" w16cid:durableId="1E26A972"/>
  <w16cid:commentId w16cid:paraId="4ADA4C45" w16cid:durableId="1E26A973"/>
  <w16cid:commentId w16cid:paraId="504FA159" w16cid:durableId="1E26A974"/>
  <w16cid:commentId w16cid:paraId="4FCB4F21" w16cid:durableId="1E26A975"/>
  <w16cid:commentId w16cid:paraId="3B1EF568" w16cid:durableId="1E26A976"/>
  <w16cid:commentId w16cid:paraId="6D7433A2" w16cid:durableId="1E26A977"/>
  <w16cid:commentId w16cid:paraId="3A8A7ED2" w16cid:durableId="1E26A978"/>
  <w16cid:commentId w16cid:paraId="427165D2" w16cid:durableId="1E26A979"/>
  <w16cid:commentId w16cid:paraId="4BFC5A24" w16cid:durableId="1E26A97A"/>
  <w16cid:commentId w16cid:paraId="46CF540E" w16cid:durableId="1E26A97B"/>
  <w16cid:commentId w16cid:paraId="7EDE222D" w16cid:durableId="1E26A97C"/>
  <w16cid:commentId w16cid:paraId="5B3251E1" w16cid:durableId="1E26A97D"/>
  <w16cid:commentId w16cid:paraId="33ACDE84" w16cid:durableId="1E26A97E"/>
  <w16cid:commentId w16cid:paraId="15C80F96" w16cid:durableId="1E26A97F"/>
  <w16cid:commentId w16cid:paraId="1F83EB57" w16cid:durableId="1E26A980"/>
  <w16cid:commentId w16cid:paraId="2CD9C6C3" w16cid:durableId="1E26A981"/>
  <w16cid:commentId w16cid:paraId="7E5DFECC" w16cid:durableId="1E26A982"/>
  <w16cid:commentId w16cid:paraId="22E81BC9" w16cid:durableId="1E26A983"/>
  <w16cid:commentId w16cid:paraId="77C23A7E" w16cid:durableId="1E26A984"/>
  <w16cid:commentId w16cid:paraId="5FCCDDBE" w16cid:durableId="1E26A985"/>
  <w16cid:commentId w16cid:paraId="78B7D86A" w16cid:durableId="1E26A986"/>
  <w16cid:commentId w16cid:paraId="68E04B6A" w16cid:durableId="1E26A987"/>
  <w16cid:commentId w16cid:paraId="6C75CF22" w16cid:durableId="1E26A988"/>
  <w16cid:commentId w16cid:paraId="2ED76EF7" w16cid:durableId="1E26A989"/>
  <w16cid:commentId w16cid:paraId="4521FF79" w16cid:durableId="1E26A98A"/>
  <w16cid:commentId w16cid:paraId="06E2398F" w16cid:durableId="1E26A98B"/>
  <w16cid:commentId w16cid:paraId="7DD258D6" w16cid:durableId="1E26A98C"/>
  <w16cid:commentId w16cid:paraId="664F9097" w16cid:durableId="1E26A98D"/>
  <w16cid:commentId w16cid:paraId="3FD75ED7" w16cid:durableId="1E26A98E"/>
  <w16cid:commentId w16cid:paraId="6E896597" w16cid:durableId="1E26A98F"/>
  <w16cid:commentId w16cid:paraId="548604B6" w16cid:durableId="1E26A990"/>
  <w16cid:commentId w16cid:paraId="38A882E0" w16cid:durableId="1E26A991"/>
  <w16cid:commentId w16cid:paraId="3D648B76" w16cid:durableId="1E26A992"/>
  <w16cid:commentId w16cid:paraId="1E61BA90" w16cid:durableId="1E26A993"/>
  <w16cid:commentId w16cid:paraId="544FCAE4" w16cid:durableId="1E26A994"/>
  <w16cid:commentId w16cid:paraId="46BA1E5F" w16cid:durableId="1E26A995"/>
  <w16cid:commentId w16cid:paraId="0462A750" w16cid:durableId="1E26A996"/>
  <w16cid:commentId w16cid:paraId="4A60472C" w16cid:durableId="1E26A997"/>
  <w16cid:commentId w16cid:paraId="44DD5528" w16cid:durableId="1E26A998"/>
  <w16cid:commentId w16cid:paraId="39C20A4F" w16cid:durableId="1E26A999"/>
  <w16cid:commentId w16cid:paraId="3D7EA3D2" w16cid:durableId="1E26A99A"/>
  <w16cid:commentId w16cid:paraId="3E5F72CD" w16cid:durableId="1E26A99B"/>
  <w16cid:commentId w16cid:paraId="578BF46C" w16cid:durableId="1E26A99C"/>
  <w16cid:commentId w16cid:paraId="2CDB967B" w16cid:durableId="1E26A99D"/>
  <w16cid:commentId w16cid:paraId="55718439" w16cid:durableId="1E26A99E"/>
  <w16cid:commentId w16cid:paraId="6081F6AA" w16cid:durableId="1E26A99F"/>
  <w16cid:commentId w16cid:paraId="74E0D3C3" w16cid:durableId="1E26A9A0"/>
  <w16cid:commentId w16cid:paraId="68F1914B" w16cid:durableId="1E26A9A1"/>
  <w16cid:commentId w16cid:paraId="75E92F85" w16cid:durableId="1E26A9A2"/>
  <w16cid:commentId w16cid:paraId="2411F5A3" w16cid:durableId="1E26A9A3"/>
  <w16cid:commentId w16cid:paraId="5CB40E90" w16cid:durableId="1E26A9A4"/>
  <w16cid:commentId w16cid:paraId="0B90E3CD" w16cid:durableId="1E26A9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charset w:val="00"/>
    <w:family w:val="auto"/>
    <w:pitch w:val="variable"/>
    <w:sig w:usb0="E0002AEF" w:usb1="C0007841" w:usb2="00000009" w:usb3="00000000" w:csb0="000001FF" w:csb1="00000000"/>
  </w:font>
  <w:font w:name="TimesNewRomanPS-ItalicMT">
    <w:altName w:val="Times New Roman"/>
    <w:charset w:val="00"/>
    <w:family w:val="auto"/>
    <w:pitch w:val="variable"/>
    <w:sig w:usb0="E0000AFF" w:usb1="00007843" w:usb2="00000001" w:usb3="00000000" w:csb0="000001B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652D8"/>
    <w:multiLevelType w:val="multilevel"/>
    <w:tmpl w:val="DE1202CE"/>
    <w:lvl w:ilvl="0">
      <w:start w:val="1"/>
      <w:numFmt w:val="decimal"/>
      <w:lvlText w:val="%1."/>
      <w:lvlJc w:val="left"/>
      <w:pPr>
        <w:tabs>
          <w:tab w:val="num" w:pos="360"/>
        </w:tabs>
        <w:ind w:left="360" w:hanging="360"/>
      </w:pPr>
      <w:rPr>
        <w:rFonts w:hint="default"/>
        <w:b w:val="0"/>
        <w:sz w:val="24"/>
        <w:szCs w:val="24"/>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LD">
    <w15:presenceInfo w15:providerId="None" w15:userId="PL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1066"/>
    <w:rsid w:val="000066B9"/>
    <w:rsid w:val="0000763D"/>
    <w:rsid w:val="00013893"/>
    <w:rsid w:val="00013E2E"/>
    <w:rsid w:val="00017330"/>
    <w:rsid w:val="0002387A"/>
    <w:rsid w:val="000245DC"/>
    <w:rsid w:val="00035000"/>
    <w:rsid w:val="000357D6"/>
    <w:rsid w:val="00042F1A"/>
    <w:rsid w:val="000573A1"/>
    <w:rsid w:val="00061981"/>
    <w:rsid w:val="00061B74"/>
    <w:rsid w:val="0006257B"/>
    <w:rsid w:val="00065DF7"/>
    <w:rsid w:val="000661A0"/>
    <w:rsid w:val="0006637A"/>
    <w:rsid w:val="00080157"/>
    <w:rsid w:val="00087D0F"/>
    <w:rsid w:val="00091EF9"/>
    <w:rsid w:val="00092EF0"/>
    <w:rsid w:val="00093B31"/>
    <w:rsid w:val="00096FA4"/>
    <w:rsid w:val="000A22A6"/>
    <w:rsid w:val="000A3C70"/>
    <w:rsid w:val="000A665C"/>
    <w:rsid w:val="000A66E5"/>
    <w:rsid w:val="000B04B0"/>
    <w:rsid w:val="000B386A"/>
    <w:rsid w:val="000D4A6C"/>
    <w:rsid w:val="000D70FC"/>
    <w:rsid w:val="000E0E80"/>
    <w:rsid w:val="000E2C2C"/>
    <w:rsid w:val="000F1116"/>
    <w:rsid w:val="000F234E"/>
    <w:rsid w:val="000F5423"/>
    <w:rsid w:val="000F5B61"/>
    <w:rsid w:val="000F76C5"/>
    <w:rsid w:val="001055D3"/>
    <w:rsid w:val="001072EA"/>
    <w:rsid w:val="0011017B"/>
    <w:rsid w:val="001138B3"/>
    <w:rsid w:val="00113981"/>
    <w:rsid w:val="001142D4"/>
    <w:rsid w:val="001153EA"/>
    <w:rsid w:val="001231A8"/>
    <w:rsid w:val="0012570A"/>
    <w:rsid w:val="0013159C"/>
    <w:rsid w:val="0013230E"/>
    <w:rsid w:val="001366F3"/>
    <w:rsid w:val="001404A6"/>
    <w:rsid w:val="00150758"/>
    <w:rsid w:val="0015130C"/>
    <w:rsid w:val="00155EC3"/>
    <w:rsid w:val="001629D2"/>
    <w:rsid w:val="00171872"/>
    <w:rsid w:val="00174B05"/>
    <w:rsid w:val="00176DA4"/>
    <w:rsid w:val="00180FB3"/>
    <w:rsid w:val="001909BD"/>
    <w:rsid w:val="001B0671"/>
    <w:rsid w:val="001B1B1F"/>
    <w:rsid w:val="001B1F20"/>
    <w:rsid w:val="001B2BF8"/>
    <w:rsid w:val="001B508F"/>
    <w:rsid w:val="001B6ABC"/>
    <w:rsid w:val="001C1DB7"/>
    <w:rsid w:val="001D6CB4"/>
    <w:rsid w:val="001E27A9"/>
    <w:rsid w:val="001E2BDD"/>
    <w:rsid w:val="001E7BB0"/>
    <w:rsid w:val="00206E8B"/>
    <w:rsid w:val="0020703C"/>
    <w:rsid w:val="0021051F"/>
    <w:rsid w:val="002120A8"/>
    <w:rsid w:val="00213F6A"/>
    <w:rsid w:val="00216B83"/>
    <w:rsid w:val="002210B7"/>
    <w:rsid w:val="00222350"/>
    <w:rsid w:val="002234AB"/>
    <w:rsid w:val="0022542B"/>
    <w:rsid w:val="00225DF4"/>
    <w:rsid w:val="00231385"/>
    <w:rsid w:val="00232555"/>
    <w:rsid w:val="00241D72"/>
    <w:rsid w:val="00241FBC"/>
    <w:rsid w:val="0025486A"/>
    <w:rsid w:val="002559FA"/>
    <w:rsid w:val="002604BB"/>
    <w:rsid w:val="00262802"/>
    <w:rsid w:val="00264DAC"/>
    <w:rsid w:val="002676F4"/>
    <w:rsid w:val="00274B75"/>
    <w:rsid w:val="00275A99"/>
    <w:rsid w:val="00281F18"/>
    <w:rsid w:val="00283B5E"/>
    <w:rsid w:val="00285062"/>
    <w:rsid w:val="002863FF"/>
    <w:rsid w:val="0029219B"/>
    <w:rsid w:val="00297A93"/>
    <w:rsid w:val="002A111C"/>
    <w:rsid w:val="002A2FDC"/>
    <w:rsid w:val="002A7014"/>
    <w:rsid w:val="002B4731"/>
    <w:rsid w:val="002C3068"/>
    <w:rsid w:val="002C3292"/>
    <w:rsid w:val="002C4950"/>
    <w:rsid w:val="002C72DF"/>
    <w:rsid w:val="002D12A4"/>
    <w:rsid w:val="002D3DEF"/>
    <w:rsid w:val="002D7528"/>
    <w:rsid w:val="002E0317"/>
    <w:rsid w:val="002E2D5B"/>
    <w:rsid w:val="002E3F57"/>
    <w:rsid w:val="002F1C50"/>
    <w:rsid w:val="002F396F"/>
    <w:rsid w:val="002F6220"/>
    <w:rsid w:val="003005B5"/>
    <w:rsid w:val="0030093B"/>
    <w:rsid w:val="003014D0"/>
    <w:rsid w:val="00301BF6"/>
    <w:rsid w:val="0030444D"/>
    <w:rsid w:val="00307B31"/>
    <w:rsid w:val="0031101A"/>
    <w:rsid w:val="00320DC0"/>
    <w:rsid w:val="00323C98"/>
    <w:rsid w:val="00330796"/>
    <w:rsid w:val="003337E1"/>
    <w:rsid w:val="0033392F"/>
    <w:rsid w:val="00334655"/>
    <w:rsid w:val="0034081F"/>
    <w:rsid w:val="003451A7"/>
    <w:rsid w:val="0034588B"/>
    <w:rsid w:val="00345D40"/>
    <w:rsid w:val="0035702D"/>
    <w:rsid w:val="0036214C"/>
    <w:rsid w:val="00362CA8"/>
    <w:rsid w:val="00365631"/>
    <w:rsid w:val="0037156C"/>
    <w:rsid w:val="00372D5E"/>
    <w:rsid w:val="00377E0F"/>
    <w:rsid w:val="00383DCA"/>
    <w:rsid w:val="00390329"/>
    <w:rsid w:val="00390CDA"/>
    <w:rsid w:val="0039213D"/>
    <w:rsid w:val="00392563"/>
    <w:rsid w:val="003A1E81"/>
    <w:rsid w:val="003A693E"/>
    <w:rsid w:val="003B4B25"/>
    <w:rsid w:val="003B6273"/>
    <w:rsid w:val="003E28F5"/>
    <w:rsid w:val="003E2CA2"/>
    <w:rsid w:val="003E31CD"/>
    <w:rsid w:val="003E3B49"/>
    <w:rsid w:val="003F26BB"/>
    <w:rsid w:val="003F385F"/>
    <w:rsid w:val="00400D2E"/>
    <w:rsid w:val="004023BB"/>
    <w:rsid w:val="00412007"/>
    <w:rsid w:val="0042578C"/>
    <w:rsid w:val="00440C42"/>
    <w:rsid w:val="00445096"/>
    <w:rsid w:val="004458EC"/>
    <w:rsid w:val="00445E00"/>
    <w:rsid w:val="00450E9D"/>
    <w:rsid w:val="00451136"/>
    <w:rsid w:val="00460883"/>
    <w:rsid w:val="004624FA"/>
    <w:rsid w:val="00466C8B"/>
    <w:rsid w:val="004677B0"/>
    <w:rsid w:val="00467BE0"/>
    <w:rsid w:val="00474478"/>
    <w:rsid w:val="004749EB"/>
    <w:rsid w:val="00477E70"/>
    <w:rsid w:val="00483DD1"/>
    <w:rsid w:val="00483E73"/>
    <w:rsid w:val="00492150"/>
    <w:rsid w:val="004972E3"/>
    <w:rsid w:val="004A2844"/>
    <w:rsid w:val="004A2C47"/>
    <w:rsid w:val="004A4800"/>
    <w:rsid w:val="004A4AC4"/>
    <w:rsid w:val="004A7A79"/>
    <w:rsid w:val="004B1FC8"/>
    <w:rsid w:val="004C0E8D"/>
    <w:rsid w:val="004C1763"/>
    <w:rsid w:val="004C4214"/>
    <w:rsid w:val="004C4E58"/>
    <w:rsid w:val="004D047B"/>
    <w:rsid w:val="004D77F2"/>
    <w:rsid w:val="004E02F9"/>
    <w:rsid w:val="004E25CC"/>
    <w:rsid w:val="004E36E0"/>
    <w:rsid w:val="004E45D6"/>
    <w:rsid w:val="004F018B"/>
    <w:rsid w:val="004F1CF0"/>
    <w:rsid w:val="004F520B"/>
    <w:rsid w:val="004F5822"/>
    <w:rsid w:val="005007E6"/>
    <w:rsid w:val="00507494"/>
    <w:rsid w:val="00511B28"/>
    <w:rsid w:val="00522EE5"/>
    <w:rsid w:val="00530D23"/>
    <w:rsid w:val="00532751"/>
    <w:rsid w:val="00533255"/>
    <w:rsid w:val="00533C92"/>
    <w:rsid w:val="0053455E"/>
    <w:rsid w:val="00535A6A"/>
    <w:rsid w:val="0054284D"/>
    <w:rsid w:val="00544BA6"/>
    <w:rsid w:val="00545B8B"/>
    <w:rsid w:val="00547FEC"/>
    <w:rsid w:val="00550C90"/>
    <w:rsid w:val="005553FF"/>
    <w:rsid w:val="005564A5"/>
    <w:rsid w:val="00560DAE"/>
    <w:rsid w:val="00563BE5"/>
    <w:rsid w:val="00563D3F"/>
    <w:rsid w:val="005662C2"/>
    <w:rsid w:val="0056733E"/>
    <w:rsid w:val="00567850"/>
    <w:rsid w:val="00570635"/>
    <w:rsid w:val="00574288"/>
    <w:rsid w:val="0057494A"/>
    <w:rsid w:val="00574976"/>
    <w:rsid w:val="00575601"/>
    <w:rsid w:val="00575C6B"/>
    <w:rsid w:val="00580598"/>
    <w:rsid w:val="00580EE3"/>
    <w:rsid w:val="00581E06"/>
    <w:rsid w:val="005844E6"/>
    <w:rsid w:val="005845B0"/>
    <w:rsid w:val="005852AD"/>
    <w:rsid w:val="00585B47"/>
    <w:rsid w:val="00586CBC"/>
    <w:rsid w:val="00590C38"/>
    <w:rsid w:val="005A163A"/>
    <w:rsid w:val="005B04AB"/>
    <w:rsid w:val="005B2E48"/>
    <w:rsid w:val="005B726A"/>
    <w:rsid w:val="005B78A5"/>
    <w:rsid w:val="005D1BB7"/>
    <w:rsid w:val="005D3DAF"/>
    <w:rsid w:val="005D567B"/>
    <w:rsid w:val="005E043F"/>
    <w:rsid w:val="005E4256"/>
    <w:rsid w:val="005E70D3"/>
    <w:rsid w:val="005F489C"/>
    <w:rsid w:val="005F529F"/>
    <w:rsid w:val="00602426"/>
    <w:rsid w:val="006029B3"/>
    <w:rsid w:val="0061387B"/>
    <w:rsid w:val="00614C68"/>
    <w:rsid w:val="00616362"/>
    <w:rsid w:val="0061773D"/>
    <w:rsid w:val="006223A0"/>
    <w:rsid w:val="00624953"/>
    <w:rsid w:val="00625C1A"/>
    <w:rsid w:val="0063274C"/>
    <w:rsid w:val="00632C16"/>
    <w:rsid w:val="00636AFB"/>
    <w:rsid w:val="006414C3"/>
    <w:rsid w:val="006471C7"/>
    <w:rsid w:val="00647FD2"/>
    <w:rsid w:val="00651207"/>
    <w:rsid w:val="0065202B"/>
    <w:rsid w:val="00657346"/>
    <w:rsid w:val="00660968"/>
    <w:rsid w:val="006616A5"/>
    <w:rsid w:val="00663756"/>
    <w:rsid w:val="00665889"/>
    <w:rsid w:val="006723CA"/>
    <w:rsid w:val="00675EBA"/>
    <w:rsid w:val="0068569E"/>
    <w:rsid w:val="00687224"/>
    <w:rsid w:val="00687F79"/>
    <w:rsid w:val="00690495"/>
    <w:rsid w:val="0069265D"/>
    <w:rsid w:val="00694B3B"/>
    <w:rsid w:val="006976C0"/>
    <w:rsid w:val="00697F99"/>
    <w:rsid w:val="006A07C2"/>
    <w:rsid w:val="006A3B3A"/>
    <w:rsid w:val="006A48B2"/>
    <w:rsid w:val="006A5D76"/>
    <w:rsid w:val="006B18AA"/>
    <w:rsid w:val="006B55F8"/>
    <w:rsid w:val="006C3A2B"/>
    <w:rsid w:val="006C439A"/>
    <w:rsid w:val="006C48A2"/>
    <w:rsid w:val="006D3C23"/>
    <w:rsid w:val="006E2BF4"/>
    <w:rsid w:val="006E4327"/>
    <w:rsid w:val="006F036F"/>
    <w:rsid w:val="006F57EE"/>
    <w:rsid w:val="006F6B28"/>
    <w:rsid w:val="006F70DF"/>
    <w:rsid w:val="00702DD8"/>
    <w:rsid w:val="00707948"/>
    <w:rsid w:val="00711FA1"/>
    <w:rsid w:val="00714FCB"/>
    <w:rsid w:val="0072288E"/>
    <w:rsid w:val="00725863"/>
    <w:rsid w:val="00731208"/>
    <w:rsid w:val="00731233"/>
    <w:rsid w:val="00733203"/>
    <w:rsid w:val="00733D64"/>
    <w:rsid w:val="007358B6"/>
    <w:rsid w:val="00735A7B"/>
    <w:rsid w:val="00740325"/>
    <w:rsid w:val="00745952"/>
    <w:rsid w:val="007462DE"/>
    <w:rsid w:val="00746E5C"/>
    <w:rsid w:val="00750570"/>
    <w:rsid w:val="007544CC"/>
    <w:rsid w:val="00757316"/>
    <w:rsid w:val="0076240A"/>
    <w:rsid w:val="00765E15"/>
    <w:rsid w:val="007679B4"/>
    <w:rsid w:val="00770B1B"/>
    <w:rsid w:val="00775C67"/>
    <w:rsid w:val="00782432"/>
    <w:rsid w:val="00784DB0"/>
    <w:rsid w:val="00791868"/>
    <w:rsid w:val="00791BF2"/>
    <w:rsid w:val="007924CC"/>
    <w:rsid w:val="0079665F"/>
    <w:rsid w:val="007A0A8A"/>
    <w:rsid w:val="007A1E99"/>
    <w:rsid w:val="007A228B"/>
    <w:rsid w:val="007B1320"/>
    <w:rsid w:val="007C057F"/>
    <w:rsid w:val="007C5AFA"/>
    <w:rsid w:val="007C6234"/>
    <w:rsid w:val="007C7A3A"/>
    <w:rsid w:val="007D037A"/>
    <w:rsid w:val="007D10E9"/>
    <w:rsid w:val="007D5DC0"/>
    <w:rsid w:val="007D61F7"/>
    <w:rsid w:val="007E1864"/>
    <w:rsid w:val="007E3ADD"/>
    <w:rsid w:val="007E6D68"/>
    <w:rsid w:val="007E6E96"/>
    <w:rsid w:val="007E724F"/>
    <w:rsid w:val="007F25E6"/>
    <w:rsid w:val="007F472A"/>
    <w:rsid w:val="007F5390"/>
    <w:rsid w:val="007F7196"/>
    <w:rsid w:val="007F7FE9"/>
    <w:rsid w:val="00802FA2"/>
    <w:rsid w:val="00804234"/>
    <w:rsid w:val="00804F55"/>
    <w:rsid w:val="0080507A"/>
    <w:rsid w:val="00806E65"/>
    <w:rsid w:val="00810FFC"/>
    <w:rsid w:val="00820FAC"/>
    <w:rsid w:val="0082602C"/>
    <w:rsid w:val="00830EFB"/>
    <w:rsid w:val="00832400"/>
    <w:rsid w:val="00832882"/>
    <w:rsid w:val="00832B12"/>
    <w:rsid w:val="00832D34"/>
    <w:rsid w:val="00834DB0"/>
    <w:rsid w:val="00836A29"/>
    <w:rsid w:val="00837135"/>
    <w:rsid w:val="008402BD"/>
    <w:rsid w:val="008423D9"/>
    <w:rsid w:val="00842EA5"/>
    <w:rsid w:val="008437ED"/>
    <w:rsid w:val="008639DC"/>
    <w:rsid w:val="00863D5B"/>
    <w:rsid w:val="00871AB5"/>
    <w:rsid w:val="00871B96"/>
    <w:rsid w:val="00873299"/>
    <w:rsid w:val="00883D8C"/>
    <w:rsid w:val="00884E2C"/>
    <w:rsid w:val="008914DE"/>
    <w:rsid w:val="00891B18"/>
    <w:rsid w:val="00891F8C"/>
    <w:rsid w:val="00894E97"/>
    <w:rsid w:val="008A2D7F"/>
    <w:rsid w:val="008A2E45"/>
    <w:rsid w:val="008B17DD"/>
    <w:rsid w:val="008B39A2"/>
    <w:rsid w:val="008B3CC1"/>
    <w:rsid w:val="008C0C0D"/>
    <w:rsid w:val="008C2BE7"/>
    <w:rsid w:val="008C68AE"/>
    <w:rsid w:val="008D0775"/>
    <w:rsid w:val="008E2A2B"/>
    <w:rsid w:val="008E3228"/>
    <w:rsid w:val="008F1C45"/>
    <w:rsid w:val="008F2BBD"/>
    <w:rsid w:val="008F743D"/>
    <w:rsid w:val="00914552"/>
    <w:rsid w:val="00915749"/>
    <w:rsid w:val="00920837"/>
    <w:rsid w:val="0092429F"/>
    <w:rsid w:val="009377E8"/>
    <w:rsid w:val="00941A02"/>
    <w:rsid w:val="0095194B"/>
    <w:rsid w:val="009575D5"/>
    <w:rsid w:val="00957E59"/>
    <w:rsid w:val="009603AA"/>
    <w:rsid w:val="009627F6"/>
    <w:rsid w:val="00963A7D"/>
    <w:rsid w:val="00966BA3"/>
    <w:rsid w:val="00967C01"/>
    <w:rsid w:val="0097551C"/>
    <w:rsid w:val="00982485"/>
    <w:rsid w:val="00982C6D"/>
    <w:rsid w:val="009834A8"/>
    <w:rsid w:val="0098430A"/>
    <w:rsid w:val="00996E4F"/>
    <w:rsid w:val="009A1F3D"/>
    <w:rsid w:val="009A62A6"/>
    <w:rsid w:val="009B1C75"/>
    <w:rsid w:val="009B3D9D"/>
    <w:rsid w:val="009B588D"/>
    <w:rsid w:val="009B6900"/>
    <w:rsid w:val="009B727C"/>
    <w:rsid w:val="009B7ACE"/>
    <w:rsid w:val="009D0086"/>
    <w:rsid w:val="009D0193"/>
    <w:rsid w:val="009D16BE"/>
    <w:rsid w:val="009D479A"/>
    <w:rsid w:val="009E0AE5"/>
    <w:rsid w:val="009E1085"/>
    <w:rsid w:val="009E5C89"/>
    <w:rsid w:val="009E732D"/>
    <w:rsid w:val="009F3147"/>
    <w:rsid w:val="009F79A4"/>
    <w:rsid w:val="00A00591"/>
    <w:rsid w:val="00A01655"/>
    <w:rsid w:val="00A02F55"/>
    <w:rsid w:val="00A07A25"/>
    <w:rsid w:val="00A07B36"/>
    <w:rsid w:val="00A11326"/>
    <w:rsid w:val="00A133BD"/>
    <w:rsid w:val="00A15882"/>
    <w:rsid w:val="00A23FB5"/>
    <w:rsid w:val="00A31D5C"/>
    <w:rsid w:val="00A4719A"/>
    <w:rsid w:val="00A4792A"/>
    <w:rsid w:val="00A52A04"/>
    <w:rsid w:val="00A57899"/>
    <w:rsid w:val="00A60EBE"/>
    <w:rsid w:val="00A63449"/>
    <w:rsid w:val="00A65C55"/>
    <w:rsid w:val="00A76D51"/>
    <w:rsid w:val="00A8110D"/>
    <w:rsid w:val="00A822C3"/>
    <w:rsid w:val="00A827FC"/>
    <w:rsid w:val="00A8316E"/>
    <w:rsid w:val="00A87E9E"/>
    <w:rsid w:val="00A959AB"/>
    <w:rsid w:val="00A95EEB"/>
    <w:rsid w:val="00A963A8"/>
    <w:rsid w:val="00AA0A38"/>
    <w:rsid w:val="00AA3D91"/>
    <w:rsid w:val="00AA7D4E"/>
    <w:rsid w:val="00AB6C79"/>
    <w:rsid w:val="00AC3F34"/>
    <w:rsid w:val="00AD4FBB"/>
    <w:rsid w:val="00AD70EA"/>
    <w:rsid w:val="00AE2114"/>
    <w:rsid w:val="00AE382E"/>
    <w:rsid w:val="00AE3E4B"/>
    <w:rsid w:val="00AF0B91"/>
    <w:rsid w:val="00AF73FD"/>
    <w:rsid w:val="00B02729"/>
    <w:rsid w:val="00B06BF1"/>
    <w:rsid w:val="00B10018"/>
    <w:rsid w:val="00B11B7B"/>
    <w:rsid w:val="00B1245F"/>
    <w:rsid w:val="00B13D9B"/>
    <w:rsid w:val="00B168D1"/>
    <w:rsid w:val="00B17474"/>
    <w:rsid w:val="00B177A2"/>
    <w:rsid w:val="00B24720"/>
    <w:rsid w:val="00B27D91"/>
    <w:rsid w:val="00B3470A"/>
    <w:rsid w:val="00B34AC8"/>
    <w:rsid w:val="00B36000"/>
    <w:rsid w:val="00B36A48"/>
    <w:rsid w:val="00B45B57"/>
    <w:rsid w:val="00B4750B"/>
    <w:rsid w:val="00B47C01"/>
    <w:rsid w:val="00B50E36"/>
    <w:rsid w:val="00B57417"/>
    <w:rsid w:val="00B652BD"/>
    <w:rsid w:val="00B66AA4"/>
    <w:rsid w:val="00B67639"/>
    <w:rsid w:val="00B72A3B"/>
    <w:rsid w:val="00B735B1"/>
    <w:rsid w:val="00B73B3F"/>
    <w:rsid w:val="00B83AD5"/>
    <w:rsid w:val="00B8439A"/>
    <w:rsid w:val="00B848A8"/>
    <w:rsid w:val="00BA1AD9"/>
    <w:rsid w:val="00BA6773"/>
    <w:rsid w:val="00BB046D"/>
    <w:rsid w:val="00BB1129"/>
    <w:rsid w:val="00BB470A"/>
    <w:rsid w:val="00BC24E3"/>
    <w:rsid w:val="00BC4B90"/>
    <w:rsid w:val="00BD1669"/>
    <w:rsid w:val="00BD1997"/>
    <w:rsid w:val="00BD3874"/>
    <w:rsid w:val="00BD6B3F"/>
    <w:rsid w:val="00BE13B3"/>
    <w:rsid w:val="00BE17B4"/>
    <w:rsid w:val="00BE2405"/>
    <w:rsid w:val="00BE4518"/>
    <w:rsid w:val="00BF0122"/>
    <w:rsid w:val="00BF2842"/>
    <w:rsid w:val="00BF6E7E"/>
    <w:rsid w:val="00C015FE"/>
    <w:rsid w:val="00C0436A"/>
    <w:rsid w:val="00C1614C"/>
    <w:rsid w:val="00C26594"/>
    <w:rsid w:val="00C34224"/>
    <w:rsid w:val="00C36DDA"/>
    <w:rsid w:val="00C414BE"/>
    <w:rsid w:val="00C41C49"/>
    <w:rsid w:val="00C53516"/>
    <w:rsid w:val="00C6010B"/>
    <w:rsid w:val="00C60398"/>
    <w:rsid w:val="00C6688E"/>
    <w:rsid w:val="00C67124"/>
    <w:rsid w:val="00C67497"/>
    <w:rsid w:val="00C67737"/>
    <w:rsid w:val="00C71189"/>
    <w:rsid w:val="00C802CD"/>
    <w:rsid w:val="00C822B4"/>
    <w:rsid w:val="00C839FE"/>
    <w:rsid w:val="00C876B6"/>
    <w:rsid w:val="00C936FA"/>
    <w:rsid w:val="00C97E9D"/>
    <w:rsid w:val="00CB11A5"/>
    <w:rsid w:val="00CB3F85"/>
    <w:rsid w:val="00CB52E1"/>
    <w:rsid w:val="00CB5422"/>
    <w:rsid w:val="00CB62C2"/>
    <w:rsid w:val="00CB6B1A"/>
    <w:rsid w:val="00CB6F7D"/>
    <w:rsid w:val="00CB7DED"/>
    <w:rsid w:val="00CC282D"/>
    <w:rsid w:val="00CD072F"/>
    <w:rsid w:val="00CD2FA8"/>
    <w:rsid w:val="00CD5C1C"/>
    <w:rsid w:val="00CE1864"/>
    <w:rsid w:val="00CE1EA2"/>
    <w:rsid w:val="00CE28B9"/>
    <w:rsid w:val="00CE6BD5"/>
    <w:rsid w:val="00CE7DF2"/>
    <w:rsid w:val="00CF4B50"/>
    <w:rsid w:val="00CF58ED"/>
    <w:rsid w:val="00CF6658"/>
    <w:rsid w:val="00CF6E37"/>
    <w:rsid w:val="00CF7623"/>
    <w:rsid w:val="00CF7E62"/>
    <w:rsid w:val="00D053B3"/>
    <w:rsid w:val="00D11CE6"/>
    <w:rsid w:val="00D14934"/>
    <w:rsid w:val="00D1600E"/>
    <w:rsid w:val="00D27C99"/>
    <w:rsid w:val="00D37BF6"/>
    <w:rsid w:val="00D37CDD"/>
    <w:rsid w:val="00D4014B"/>
    <w:rsid w:val="00D4166C"/>
    <w:rsid w:val="00D41792"/>
    <w:rsid w:val="00D43A23"/>
    <w:rsid w:val="00D44A00"/>
    <w:rsid w:val="00D54589"/>
    <w:rsid w:val="00D5492C"/>
    <w:rsid w:val="00D64194"/>
    <w:rsid w:val="00D64E3B"/>
    <w:rsid w:val="00D70138"/>
    <w:rsid w:val="00D717E5"/>
    <w:rsid w:val="00D71D3C"/>
    <w:rsid w:val="00D72643"/>
    <w:rsid w:val="00D81B93"/>
    <w:rsid w:val="00D81F89"/>
    <w:rsid w:val="00D84E52"/>
    <w:rsid w:val="00D85365"/>
    <w:rsid w:val="00D868F5"/>
    <w:rsid w:val="00D91D6F"/>
    <w:rsid w:val="00D93487"/>
    <w:rsid w:val="00D957CD"/>
    <w:rsid w:val="00DA1DE2"/>
    <w:rsid w:val="00DA60B8"/>
    <w:rsid w:val="00DA7B47"/>
    <w:rsid w:val="00DB19DD"/>
    <w:rsid w:val="00DB7C84"/>
    <w:rsid w:val="00DC2593"/>
    <w:rsid w:val="00DC505A"/>
    <w:rsid w:val="00DC7902"/>
    <w:rsid w:val="00DC7F0C"/>
    <w:rsid w:val="00DD1A10"/>
    <w:rsid w:val="00DD2716"/>
    <w:rsid w:val="00DD4A42"/>
    <w:rsid w:val="00DE141A"/>
    <w:rsid w:val="00DE1556"/>
    <w:rsid w:val="00DE27DA"/>
    <w:rsid w:val="00DE36D2"/>
    <w:rsid w:val="00DE5F34"/>
    <w:rsid w:val="00DF4549"/>
    <w:rsid w:val="00DF7FB5"/>
    <w:rsid w:val="00E02530"/>
    <w:rsid w:val="00E07647"/>
    <w:rsid w:val="00E1135B"/>
    <w:rsid w:val="00E1510F"/>
    <w:rsid w:val="00E21066"/>
    <w:rsid w:val="00E32AF1"/>
    <w:rsid w:val="00E32E1F"/>
    <w:rsid w:val="00E338DB"/>
    <w:rsid w:val="00E3736A"/>
    <w:rsid w:val="00E52F4C"/>
    <w:rsid w:val="00E54DF5"/>
    <w:rsid w:val="00E577CA"/>
    <w:rsid w:val="00E61625"/>
    <w:rsid w:val="00E65493"/>
    <w:rsid w:val="00E775E4"/>
    <w:rsid w:val="00E80C99"/>
    <w:rsid w:val="00E83EE3"/>
    <w:rsid w:val="00E853A5"/>
    <w:rsid w:val="00E92175"/>
    <w:rsid w:val="00E94A4D"/>
    <w:rsid w:val="00EA27FA"/>
    <w:rsid w:val="00EA37EF"/>
    <w:rsid w:val="00EB6730"/>
    <w:rsid w:val="00EB7474"/>
    <w:rsid w:val="00EB7BBA"/>
    <w:rsid w:val="00EC388B"/>
    <w:rsid w:val="00EC38B1"/>
    <w:rsid w:val="00EC3D33"/>
    <w:rsid w:val="00EC5678"/>
    <w:rsid w:val="00ED295B"/>
    <w:rsid w:val="00ED3291"/>
    <w:rsid w:val="00EE6EB2"/>
    <w:rsid w:val="00EF450D"/>
    <w:rsid w:val="00EF586E"/>
    <w:rsid w:val="00EF5B3C"/>
    <w:rsid w:val="00F00E1A"/>
    <w:rsid w:val="00F133A7"/>
    <w:rsid w:val="00F1718F"/>
    <w:rsid w:val="00F25477"/>
    <w:rsid w:val="00F31473"/>
    <w:rsid w:val="00F3339C"/>
    <w:rsid w:val="00F5626F"/>
    <w:rsid w:val="00F56E6D"/>
    <w:rsid w:val="00F60A2F"/>
    <w:rsid w:val="00F63029"/>
    <w:rsid w:val="00F71F36"/>
    <w:rsid w:val="00F75287"/>
    <w:rsid w:val="00F753EA"/>
    <w:rsid w:val="00F80FF6"/>
    <w:rsid w:val="00F82138"/>
    <w:rsid w:val="00F86216"/>
    <w:rsid w:val="00F8653B"/>
    <w:rsid w:val="00F8787D"/>
    <w:rsid w:val="00F87F3C"/>
    <w:rsid w:val="00F9373F"/>
    <w:rsid w:val="00F93B8F"/>
    <w:rsid w:val="00F970BF"/>
    <w:rsid w:val="00F97CD5"/>
    <w:rsid w:val="00FA182B"/>
    <w:rsid w:val="00FA428C"/>
    <w:rsid w:val="00FB5302"/>
    <w:rsid w:val="00FB57E4"/>
    <w:rsid w:val="00FC0F2C"/>
    <w:rsid w:val="00FC1360"/>
    <w:rsid w:val="00FD3E49"/>
    <w:rsid w:val="00FE1836"/>
    <w:rsid w:val="00FE2074"/>
    <w:rsid w:val="00FE258E"/>
    <w:rsid w:val="00FE3020"/>
    <w:rsid w:val="00FF1894"/>
  </w:rsids>
  <m:mathPr>
    <m:mathFont m:val="Cambria Math"/>
    <m:brkBin m:val="before"/>
    <m:brkBinSub m:val="--"/>
    <m:smallFrac/>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33D25"/>
  <w15:docId w15:val="{89792A90-F9FB-4CE7-9022-DC035042D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21066"/>
    <w:pPr>
      <w:spacing w:after="0" w:line="48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21066"/>
    <w:pPr>
      <w:keepNext/>
      <w:jc w:val="center"/>
      <w:outlineLvl w:val="0"/>
    </w:pPr>
    <w:rPr>
      <w:b/>
    </w:rPr>
  </w:style>
  <w:style w:type="paragraph" w:styleId="Heading2">
    <w:name w:val="heading 2"/>
    <w:basedOn w:val="Normal"/>
    <w:next w:val="Normal"/>
    <w:link w:val="Heading2Char"/>
    <w:uiPriority w:val="9"/>
    <w:qFormat/>
    <w:rsid w:val="00E21066"/>
    <w:pPr>
      <w:jc w:val="center"/>
      <w:outlineLvl w:val="1"/>
    </w:pPr>
    <w:rPr>
      <w:b/>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1066"/>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rsid w:val="00E21066"/>
    <w:rPr>
      <w:rFonts w:ascii="Times New Roman" w:eastAsia="Times New Roman" w:hAnsi="Times New Roman" w:cs="Times New Roman"/>
      <w:b/>
      <w:sz w:val="24"/>
      <w:szCs w:val="24"/>
    </w:rPr>
  </w:style>
  <w:style w:type="paragraph" w:styleId="NoSpacing">
    <w:name w:val="No Spacing"/>
    <w:uiPriority w:val="1"/>
    <w:qFormat/>
    <w:rsid w:val="00E21066"/>
    <w:pPr>
      <w:spacing w:after="0" w:line="240" w:lineRule="auto"/>
    </w:pPr>
    <w:rPr>
      <w:rFonts w:eastAsiaTheme="minorEastAsia"/>
      <w:sz w:val="24"/>
      <w:szCs w:val="24"/>
    </w:rPr>
  </w:style>
  <w:style w:type="paragraph" w:styleId="BalloonText">
    <w:name w:val="Balloon Text"/>
    <w:basedOn w:val="Normal"/>
    <w:link w:val="BalloonTextChar"/>
    <w:uiPriority w:val="99"/>
    <w:semiHidden/>
    <w:unhideWhenUsed/>
    <w:rsid w:val="0079665F"/>
    <w:pPr>
      <w:spacing w:line="240" w:lineRule="auto"/>
    </w:pPr>
    <w:rPr>
      <w:sz w:val="18"/>
      <w:szCs w:val="18"/>
    </w:rPr>
  </w:style>
  <w:style w:type="character" w:customStyle="1" w:styleId="BalloonTextChar">
    <w:name w:val="Balloon Text Char"/>
    <w:basedOn w:val="DefaultParagraphFont"/>
    <w:link w:val="BalloonText"/>
    <w:uiPriority w:val="99"/>
    <w:semiHidden/>
    <w:rsid w:val="0079665F"/>
    <w:rPr>
      <w:rFonts w:ascii="Times New Roman" w:eastAsia="Times New Roman" w:hAnsi="Times New Roman" w:cs="Times New Roman"/>
      <w:sz w:val="18"/>
      <w:szCs w:val="18"/>
    </w:rPr>
  </w:style>
  <w:style w:type="character" w:styleId="CommentReference">
    <w:name w:val="annotation reference"/>
    <w:basedOn w:val="DefaultParagraphFont"/>
    <w:uiPriority w:val="99"/>
    <w:unhideWhenUsed/>
    <w:rsid w:val="00330796"/>
    <w:rPr>
      <w:sz w:val="18"/>
      <w:szCs w:val="18"/>
    </w:rPr>
  </w:style>
  <w:style w:type="paragraph" w:styleId="CommentText">
    <w:name w:val="annotation text"/>
    <w:basedOn w:val="Normal"/>
    <w:link w:val="CommentTextChar"/>
    <w:uiPriority w:val="99"/>
    <w:semiHidden/>
    <w:unhideWhenUsed/>
    <w:rsid w:val="00330796"/>
    <w:pPr>
      <w:spacing w:line="240" w:lineRule="auto"/>
    </w:pPr>
  </w:style>
  <w:style w:type="character" w:customStyle="1" w:styleId="CommentTextChar">
    <w:name w:val="Comment Text Char"/>
    <w:basedOn w:val="DefaultParagraphFont"/>
    <w:link w:val="CommentText"/>
    <w:uiPriority w:val="99"/>
    <w:semiHidden/>
    <w:rsid w:val="00330796"/>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330796"/>
    <w:rPr>
      <w:b/>
      <w:bCs/>
      <w:sz w:val="20"/>
      <w:szCs w:val="20"/>
    </w:rPr>
  </w:style>
  <w:style w:type="character" w:customStyle="1" w:styleId="CommentSubjectChar">
    <w:name w:val="Comment Subject Char"/>
    <w:basedOn w:val="CommentTextChar"/>
    <w:link w:val="CommentSubject"/>
    <w:uiPriority w:val="99"/>
    <w:semiHidden/>
    <w:rsid w:val="00330796"/>
    <w:rPr>
      <w:rFonts w:ascii="Times New Roman" w:eastAsia="Times New Roman" w:hAnsi="Times New Roman" w:cs="Times New Roman"/>
      <w:b/>
      <w:bCs/>
      <w:sz w:val="20"/>
      <w:szCs w:val="20"/>
    </w:rPr>
  </w:style>
  <w:style w:type="paragraph" w:styleId="Revision">
    <w:name w:val="Revision"/>
    <w:hidden/>
    <w:uiPriority w:val="99"/>
    <w:semiHidden/>
    <w:rsid w:val="00466C8B"/>
    <w:pPr>
      <w:spacing w:after="0" w:line="240" w:lineRule="auto"/>
    </w:pPr>
    <w:rPr>
      <w:rFonts w:ascii="Times New Roman" w:eastAsia="Times New Roman" w:hAnsi="Times New Roman" w:cs="Times New Roman"/>
      <w:sz w:val="24"/>
      <w:szCs w:val="24"/>
    </w:rPr>
  </w:style>
  <w:style w:type="paragraph" w:customStyle="1" w:styleId="Default">
    <w:name w:val="Default"/>
    <w:rsid w:val="0073320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1">
    <w:name w:val="p1"/>
    <w:basedOn w:val="Normal"/>
    <w:rsid w:val="00614C68"/>
    <w:pPr>
      <w:spacing w:line="240" w:lineRule="auto"/>
      <w:ind w:left="540" w:hanging="540"/>
      <w:jc w:val="left"/>
    </w:pPr>
    <w:rPr>
      <w:rFonts w:ascii="Helvetica" w:eastAsiaTheme="minorHAnsi" w:hAnsi="Helvetica"/>
      <w:sz w:val="18"/>
      <w:szCs w:val="18"/>
    </w:rPr>
  </w:style>
  <w:style w:type="paragraph" w:styleId="NormalWeb">
    <w:name w:val="Normal (Web)"/>
    <w:basedOn w:val="Normal"/>
    <w:uiPriority w:val="99"/>
    <w:semiHidden/>
    <w:unhideWhenUsed/>
    <w:rsid w:val="004F1CF0"/>
    <w:pPr>
      <w:spacing w:before="100" w:beforeAutospacing="1" w:after="100" w:afterAutospacing="1" w:line="240" w:lineRule="auto"/>
      <w:jc w:val="left"/>
    </w:pPr>
    <w:rPr>
      <w:rFonts w:eastAsiaTheme="minorHAnsi"/>
    </w:rPr>
  </w:style>
  <w:style w:type="character" w:customStyle="1" w:styleId="apple-converted-space">
    <w:name w:val="apple-converted-space"/>
    <w:basedOn w:val="DefaultParagraphFont"/>
    <w:rsid w:val="009B727C"/>
  </w:style>
  <w:style w:type="character" w:styleId="Hyperlink">
    <w:name w:val="Hyperlink"/>
    <w:basedOn w:val="DefaultParagraphFont"/>
    <w:uiPriority w:val="99"/>
    <w:semiHidden/>
    <w:unhideWhenUsed/>
    <w:rsid w:val="009B727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21757">
      <w:bodyDiv w:val="1"/>
      <w:marLeft w:val="0"/>
      <w:marRight w:val="0"/>
      <w:marTop w:val="0"/>
      <w:marBottom w:val="0"/>
      <w:divBdr>
        <w:top w:val="none" w:sz="0" w:space="0" w:color="auto"/>
        <w:left w:val="none" w:sz="0" w:space="0" w:color="auto"/>
        <w:bottom w:val="none" w:sz="0" w:space="0" w:color="auto"/>
        <w:right w:val="none" w:sz="0" w:space="0" w:color="auto"/>
      </w:divBdr>
    </w:div>
    <w:div w:id="295570701">
      <w:bodyDiv w:val="1"/>
      <w:marLeft w:val="0"/>
      <w:marRight w:val="0"/>
      <w:marTop w:val="0"/>
      <w:marBottom w:val="0"/>
      <w:divBdr>
        <w:top w:val="none" w:sz="0" w:space="0" w:color="auto"/>
        <w:left w:val="none" w:sz="0" w:space="0" w:color="auto"/>
        <w:bottom w:val="none" w:sz="0" w:space="0" w:color="auto"/>
        <w:right w:val="none" w:sz="0" w:space="0" w:color="auto"/>
      </w:divBdr>
    </w:div>
    <w:div w:id="333150418">
      <w:bodyDiv w:val="1"/>
      <w:marLeft w:val="0"/>
      <w:marRight w:val="0"/>
      <w:marTop w:val="0"/>
      <w:marBottom w:val="0"/>
      <w:divBdr>
        <w:top w:val="none" w:sz="0" w:space="0" w:color="auto"/>
        <w:left w:val="none" w:sz="0" w:space="0" w:color="auto"/>
        <w:bottom w:val="none" w:sz="0" w:space="0" w:color="auto"/>
        <w:right w:val="none" w:sz="0" w:space="0" w:color="auto"/>
      </w:divBdr>
    </w:div>
    <w:div w:id="955677485">
      <w:bodyDiv w:val="1"/>
      <w:marLeft w:val="0"/>
      <w:marRight w:val="0"/>
      <w:marTop w:val="0"/>
      <w:marBottom w:val="0"/>
      <w:divBdr>
        <w:top w:val="none" w:sz="0" w:space="0" w:color="auto"/>
        <w:left w:val="none" w:sz="0" w:space="0" w:color="auto"/>
        <w:bottom w:val="none" w:sz="0" w:space="0" w:color="auto"/>
        <w:right w:val="none" w:sz="0" w:space="0" w:color="auto"/>
      </w:divBdr>
    </w:div>
    <w:div w:id="1016614771">
      <w:bodyDiv w:val="1"/>
      <w:marLeft w:val="0"/>
      <w:marRight w:val="0"/>
      <w:marTop w:val="0"/>
      <w:marBottom w:val="0"/>
      <w:divBdr>
        <w:top w:val="none" w:sz="0" w:space="0" w:color="auto"/>
        <w:left w:val="none" w:sz="0" w:space="0" w:color="auto"/>
        <w:bottom w:val="none" w:sz="0" w:space="0" w:color="auto"/>
        <w:right w:val="none" w:sz="0" w:space="0" w:color="auto"/>
      </w:divBdr>
    </w:div>
    <w:div w:id="1056398809">
      <w:bodyDiv w:val="1"/>
      <w:marLeft w:val="0"/>
      <w:marRight w:val="0"/>
      <w:marTop w:val="0"/>
      <w:marBottom w:val="0"/>
      <w:divBdr>
        <w:top w:val="none" w:sz="0" w:space="0" w:color="auto"/>
        <w:left w:val="none" w:sz="0" w:space="0" w:color="auto"/>
        <w:bottom w:val="none" w:sz="0" w:space="0" w:color="auto"/>
        <w:right w:val="none" w:sz="0" w:space="0" w:color="auto"/>
      </w:divBdr>
    </w:div>
    <w:div w:id="1696805284">
      <w:bodyDiv w:val="1"/>
      <w:marLeft w:val="0"/>
      <w:marRight w:val="0"/>
      <w:marTop w:val="0"/>
      <w:marBottom w:val="0"/>
      <w:divBdr>
        <w:top w:val="none" w:sz="0" w:space="0" w:color="auto"/>
        <w:left w:val="none" w:sz="0" w:space="0" w:color="auto"/>
        <w:bottom w:val="none" w:sz="0" w:space="0" w:color="auto"/>
        <w:right w:val="none" w:sz="0" w:space="0" w:color="auto"/>
      </w:divBdr>
    </w:div>
    <w:div w:id="1778671028">
      <w:bodyDiv w:val="1"/>
      <w:marLeft w:val="0"/>
      <w:marRight w:val="0"/>
      <w:marTop w:val="0"/>
      <w:marBottom w:val="0"/>
      <w:divBdr>
        <w:top w:val="none" w:sz="0" w:space="0" w:color="auto"/>
        <w:left w:val="none" w:sz="0" w:space="0" w:color="auto"/>
        <w:bottom w:val="none" w:sz="0" w:space="0" w:color="auto"/>
        <w:right w:val="none" w:sz="0" w:space="0" w:color="auto"/>
      </w:divBdr>
    </w:div>
    <w:div w:id="1866364631">
      <w:bodyDiv w:val="1"/>
      <w:marLeft w:val="0"/>
      <w:marRight w:val="0"/>
      <w:marTop w:val="0"/>
      <w:marBottom w:val="0"/>
      <w:divBdr>
        <w:top w:val="none" w:sz="0" w:space="0" w:color="auto"/>
        <w:left w:val="none" w:sz="0" w:space="0" w:color="auto"/>
        <w:bottom w:val="none" w:sz="0" w:space="0" w:color="auto"/>
        <w:right w:val="none" w:sz="0" w:space="0" w:color="auto"/>
      </w:divBdr>
    </w:div>
    <w:div w:id="1993219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png"/><Relationship Id="rId23" Type="http://schemas.openxmlformats.org/officeDocument/2006/relationships/fontTable" Target="fontTable.xml"/><Relationship Id="rId24" Type="http://schemas.microsoft.com/office/2011/relationships/people" Target="people.xml"/><Relationship Id="rId25" Type="http://schemas.openxmlformats.org/officeDocument/2006/relationships/theme" Target="theme/theme1.xml"/><Relationship Id="rId26" Type="http://schemas.microsoft.com/office/2016/09/relationships/commentsIds" Target="commentsIds.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hyperlink" Target="http://www.insivumeh.gob.g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29E041-4DED-444E-8606-88E1F4E3D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40</Pages>
  <Words>9509</Words>
  <Characters>54206</Characters>
  <Application>Microsoft Macintosh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Orantes, Lucia</dc:creator>
  <cp:lastModifiedBy>PLD</cp:lastModifiedBy>
  <cp:revision>9</cp:revision>
  <dcterms:created xsi:type="dcterms:W3CDTF">2018-05-03T14:24:00Z</dcterms:created>
  <dcterms:modified xsi:type="dcterms:W3CDTF">2018-05-03T15:15:00Z</dcterms:modified>
</cp:coreProperties>
</file>